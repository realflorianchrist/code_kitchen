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comments.xml" ContentType="application/vnd.openxmlformats-officedocument.wordprocessingml.comments+xml"/>
  <Override PartName="/word/header5.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E433A" w:rsidRDefault="00DE433A" w:rsidP="001E7EE0">
      <w:pPr>
        <w:pStyle w:val="Kommentartext"/>
        <w:tabs>
          <w:tab w:val="center" w:pos="4819"/>
          <w:tab w:val="right" w:pos="9071"/>
        </w:tabs>
        <w:spacing w:before="240"/>
        <w:jc w:val="left"/>
        <w:outlineLvl w:val="0"/>
        <w:rPr>
          <w:noProof/>
          <w:lang w:val="de-DE"/>
        </w:rPr>
      </w:pPr>
      <w:bookmarkStart w:id="0" w:name="_GoBack"/>
      <w:bookmarkEnd w:id="0"/>
    </w:p>
    <w:p w:rsidR="00DE433A" w:rsidRDefault="00DE433A" w:rsidP="001E7EE0">
      <w:pPr>
        <w:tabs>
          <w:tab w:val="center" w:pos="4819"/>
          <w:tab w:val="right" w:pos="9071"/>
        </w:tabs>
        <w:spacing w:before="120"/>
        <w:jc w:val="left"/>
        <w:sectPr w:rsidR="00DE433A">
          <w:headerReference w:type="default" r:id="rId9"/>
          <w:footerReference w:type="default" r:id="rId10"/>
          <w:headerReference w:type="first" r:id="rId11"/>
          <w:footerReference w:type="first" r:id="rId12"/>
          <w:type w:val="continuous"/>
          <w:pgSz w:w="11907" w:h="16840" w:code="9"/>
          <w:pgMar w:top="1531" w:right="850" w:bottom="1191" w:left="1531" w:header="510" w:footer="283" w:gutter="0"/>
          <w:cols w:space="720"/>
          <w:titlePg/>
          <w:docGrid w:linePitch="299"/>
        </w:sectPr>
      </w:pPr>
    </w:p>
    <w:p w:rsidR="00E30873" w:rsidRDefault="00E30873" w:rsidP="00E30873">
      <w:pPr>
        <w:tabs>
          <w:tab w:val="center" w:pos="4819"/>
          <w:tab w:val="right" w:pos="9071"/>
        </w:tabs>
        <w:spacing w:before="1100"/>
        <w:jc w:val="left"/>
        <w:sectPr w:rsidR="00E30873">
          <w:headerReference w:type="default" r:id="rId13"/>
          <w:footerReference w:type="default" r:id="rId14"/>
          <w:headerReference w:type="first" r:id="rId15"/>
          <w:footerReference w:type="first" r:id="rId16"/>
          <w:type w:val="continuous"/>
          <w:pgSz w:w="11907" w:h="16840" w:code="9"/>
          <w:pgMar w:top="1531" w:right="850" w:bottom="1191" w:left="1531" w:header="510" w:footer="283" w:gutter="0"/>
          <w:cols w:space="720"/>
          <w:titlePg/>
          <w:docGrid w:linePitch="299"/>
        </w:sectPr>
      </w:pPr>
    </w:p>
    <w:tbl>
      <w:tblPr>
        <w:tblW w:w="0" w:type="auto"/>
        <w:tblCellMar>
          <w:left w:w="70" w:type="dxa"/>
          <w:right w:w="70" w:type="dxa"/>
        </w:tblCellMar>
        <w:tblLook w:val="0000" w:firstRow="0" w:lastRow="0" w:firstColumn="0" w:lastColumn="0" w:noHBand="0" w:noVBand="0"/>
      </w:tblPr>
      <w:tblGrid>
        <w:gridCol w:w="4820"/>
      </w:tblGrid>
      <w:tr w:rsidR="00E30873" w:rsidRPr="0001398F" w:rsidTr="00690E1C">
        <w:trPr>
          <w:trHeight w:hRule="exact" w:val="1926"/>
        </w:trPr>
        <w:tc>
          <w:tcPr>
            <w:tcW w:w="4820" w:type="dxa"/>
          </w:tcPr>
          <w:p w:rsidR="00E30873" w:rsidRPr="0001398F" w:rsidRDefault="00E30873" w:rsidP="00690E1C">
            <w:pPr>
              <w:tabs>
                <w:tab w:val="center" w:pos="4819"/>
                <w:tab w:val="right" w:pos="9071"/>
              </w:tabs>
              <w:jc w:val="left"/>
              <w:rPr>
                <w:szCs w:val="22"/>
              </w:rPr>
            </w:pPr>
            <w:r w:rsidRPr="0001398F">
              <w:rPr>
                <w:szCs w:val="22"/>
              </w:rPr>
              <w:lastRenderedPageBreak/>
              <w:t>Bundesamt für Strassen (ASTRA)</w:t>
            </w:r>
          </w:p>
          <w:p w:rsidR="00E30873" w:rsidRPr="0001398F" w:rsidRDefault="00AD3C4D" w:rsidP="00690E1C">
            <w:pPr>
              <w:tabs>
                <w:tab w:val="center" w:pos="4819"/>
                <w:tab w:val="right" w:pos="9071"/>
              </w:tabs>
              <w:jc w:val="left"/>
              <w:rPr>
                <w:szCs w:val="22"/>
              </w:rPr>
            </w:pPr>
            <w:r>
              <w:rPr>
                <w:noProof/>
                <w:lang w:eastAsia="de-CH"/>
              </w:rPr>
              <mc:AlternateContent>
                <mc:Choice Requires="wps">
                  <w:drawing>
                    <wp:anchor distT="0" distB="0" distL="114300" distR="114300" simplePos="0" relativeHeight="251659264" behindDoc="0" locked="0" layoutInCell="1" allowOverlap="1" wp14:anchorId="65D3E244" wp14:editId="0C9C358E">
                      <wp:simplePos x="0" y="0"/>
                      <wp:positionH relativeFrom="column">
                        <wp:posOffset>2914650</wp:posOffset>
                      </wp:positionH>
                      <wp:positionV relativeFrom="paragraph">
                        <wp:posOffset>81915</wp:posOffset>
                      </wp:positionV>
                      <wp:extent cx="1828800" cy="1828800"/>
                      <wp:effectExtent l="0" t="0" r="0" b="0"/>
                      <wp:wrapNone/>
                      <wp:docPr id="1" name="Textfeld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a:effectLst/>
                            </wps:spPr>
                            <wps:txbx>
                              <w:txbxContent>
                                <w:p w:rsidR="00A029EE" w:rsidRPr="00AD3C4D" w:rsidRDefault="00A029EE" w:rsidP="00AD3C4D">
                                  <w:pPr>
                                    <w:pStyle w:val="Kopfzeile"/>
                                    <w:spacing w:before="120"/>
                                    <w:jc w:val="center"/>
                                    <w:outlineLvl w:val="0"/>
                                    <w:rPr>
                                      <w:b/>
                                      <w:color w:val="EEECE1" w:themeColor="background2"/>
                                      <w:sz w:val="72"/>
                                      <w:szCs w:val="72"/>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pPr>
                                  <w:r>
                                    <w:rPr>
                                      <w:b/>
                                      <w:color w:val="EEECE1" w:themeColor="background2"/>
                                      <w:sz w:val="72"/>
                                      <w:szCs w:val="72"/>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t>Arbeitspapier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Textfeld 1" o:spid="_x0000_s1026" type="#_x0000_t202" style="position:absolute;margin-left:229.5pt;margin-top:6.45pt;width:2in;height:2in;z-index:25165926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" filled="f" stroked="f">
                      <v:textbox style="mso-fit-shape-to-text:t">
                        <w:txbxContent>
                          <w:p w:rsidR="00A029EE" w:rsidRPr="00AD3C4D" w:rsidRDefault="00A029EE" w:rsidP="00AD3C4D">
                            <w:pPr>
                              <w:pStyle w:val="Kopfzeile"/>
                              <w:spacing w:before="120"/>
                              <w:jc w:val="center"/>
                              <w:outlineLvl w:val="0"/>
                              <w:rPr>
                                <w:b/>
                                <w:color w:val="EEECE1" w:themeColor="background2"/>
                                <w:sz w:val="72"/>
                                <w:szCs w:val="72"/>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pPr>
                            <w:r>
                              <w:rPr>
                                <w:b/>
                                <w:color w:val="EEECE1" w:themeColor="background2"/>
                                <w:sz w:val="72"/>
                                <w:szCs w:val="72"/>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t>Arbeitspapier</w:t>
                            </w:r>
                          </w:p>
                        </w:txbxContent>
                      </v:textbox>
                    </v:shape>
                  </w:pict>
                </mc:Fallback>
              </mc:AlternateContent>
            </w:r>
            <w:r w:rsidR="00E30873" w:rsidRPr="0001398F">
              <w:rPr>
                <w:szCs w:val="22"/>
              </w:rPr>
              <w:t>Filiale Zofingen</w:t>
            </w:r>
          </w:p>
          <w:p w:rsidR="00E30873" w:rsidRPr="0001398F" w:rsidRDefault="00E30873" w:rsidP="00690E1C">
            <w:pPr>
              <w:tabs>
                <w:tab w:val="center" w:pos="4819"/>
                <w:tab w:val="right" w:pos="9071"/>
              </w:tabs>
              <w:jc w:val="left"/>
              <w:rPr>
                <w:szCs w:val="22"/>
              </w:rPr>
            </w:pPr>
            <w:r w:rsidRPr="0001398F">
              <w:rPr>
                <w:szCs w:val="22"/>
              </w:rPr>
              <w:t>Herr Hanspeter Hofmann</w:t>
            </w:r>
          </w:p>
          <w:p w:rsidR="00E30873" w:rsidRPr="0001398F" w:rsidRDefault="00E30873" w:rsidP="00690E1C">
            <w:pPr>
              <w:tabs>
                <w:tab w:val="center" w:pos="4819"/>
                <w:tab w:val="right" w:pos="9071"/>
              </w:tabs>
              <w:jc w:val="left"/>
              <w:rPr>
                <w:szCs w:val="22"/>
              </w:rPr>
            </w:pPr>
            <w:r w:rsidRPr="0001398F">
              <w:rPr>
                <w:szCs w:val="22"/>
              </w:rPr>
              <w:t>Brühlstrasse 3</w:t>
            </w:r>
          </w:p>
          <w:p w:rsidR="00E30873" w:rsidRPr="0001398F" w:rsidRDefault="00D91009" w:rsidP="00690E1C">
            <w:pPr>
              <w:tabs>
                <w:tab w:val="center" w:pos="4819"/>
                <w:tab w:val="right" w:pos="9071"/>
              </w:tabs>
              <w:jc w:val="left"/>
            </w:pPr>
            <w:r>
              <w:rPr>
                <w:noProof/>
                <w:lang w:eastAsia="de-CH"/>
              </w:rPr>
              <mc:AlternateContent>
                <mc:Choice Requires="wps">
                  <w:drawing>
                    <wp:anchor distT="0" distB="0" distL="114300" distR="114300" simplePos="0" relativeHeight="251663360" behindDoc="0" locked="0" layoutInCell="1" allowOverlap="1" wp14:anchorId="21D802B9" wp14:editId="76ED3584">
                      <wp:simplePos x="0" y="0"/>
                      <wp:positionH relativeFrom="column">
                        <wp:posOffset>3547745</wp:posOffset>
                      </wp:positionH>
                      <wp:positionV relativeFrom="paragraph">
                        <wp:posOffset>518795</wp:posOffset>
                      </wp:positionV>
                      <wp:extent cx="2374265" cy="1403985"/>
                      <wp:effectExtent l="0" t="0" r="19050" b="26670"/>
                      <wp:wrapNone/>
                      <wp:docPr id="5"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solidFill>
                                  <a:srgbClr val="000000"/>
                                </a:solidFill>
                                <a:miter lim="800000"/>
                                <a:headEnd/>
                                <a:tailEnd/>
                              </a:ln>
                            </wps:spPr>
                            <wps:txbx>
                              <w:txbxContent>
                                <w:p w:rsidR="00A029EE" w:rsidRDefault="00A029EE" w:rsidP="00D91009">
                                  <w:proofErr w:type="spellStart"/>
                                  <w:proofErr w:type="gramStart"/>
                                  <w:r w:rsidRPr="00D91009">
                                    <w:rPr>
                                      <w:highlight w:val="yellow"/>
                                    </w:rPr>
                                    <w:t>Xxx</w:t>
                                  </w:r>
                                  <w:proofErr w:type="spellEnd"/>
                                  <w:r>
                                    <w:t xml:space="preserve"> :</w:t>
                                  </w:r>
                                  <w:proofErr w:type="gramEnd"/>
                                  <w:r>
                                    <w:t xml:space="preserve">Text von </w:t>
                                  </w:r>
                                  <w:proofErr w:type="spellStart"/>
                                  <w:r>
                                    <w:t>St.Roth</w:t>
                                  </w:r>
                                  <w:proofErr w:type="spellEnd"/>
                                  <w:r>
                                    <w:t xml:space="preserve"> </w:t>
                                  </w:r>
                                  <w:proofErr w:type="spellStart"/>
                                  <w:r>
                                    <w:t>angepass</w:t>
                                  </w:r>
                                  <w:proofErr w:type="spellEnd"/>
                                </w:p>
                                <w:p w:rsidR="00A029EE" w:rsidRDefault="00A029EE" w:rsidP="00D91009">
                                  <w:proofErr w:type="spellStart"/>
                                  <w:proofErr w:type="gramStart"/>
                                  <w:r w:rsidRPr="00D91009">
                                    <w:rPr>
                                      <w:color w:val="FF0000"/>
                                    </w:rPr>
                                    <w:t>Xxx</w:t>
                                  </w:r>
                                  <w:proofErr w:type="spellEnd"/>
                                  <w:r>
                                    <w:t xml:space="preserve"> :</w:t>
                                  </w:r>
                                  <w:proofErr w:type="gramEnd"/>
                                  <w:r>
                                    <w:t xml:space="preserve">Text von </w:t>
                                  </w:r>
                                  <w:proofErr w:type="spellStart"/>
                                  <w:r>
                                    <w:t>St.Roth</w:t>
                                  </w:r>
                                  <w:proofErr w:type="spellEnd"/>
                                  <w:r>
                                    <w:t xml:space="preserve"> ergänzt</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Textfeld 2" o:spid="_x0000_s1027" type="#_x0000_t202" style="position:absolute;margin-left:279.35pt;margin-top:40.85pt;width:186.95pt;height:110.55pt;z-index:251663360;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">
                      <v:textbox style="mso-fit-shape-to-text:t">
                        <w:txbxContent>
                          <w:p w:rsidR="00A029EE" w:rsidRDefault="00A029EE" w:rsidP="00D91009">
                            <w:proofErr w:type="spellStart"/>
                            <w:proofErr w:type="gramStart"/>
                            <w:r w:rsidRPr="00D91009">
                              <w:rPr>
                                <w:highlight w:val="yellow"/>
                              </w:rPr>
                              <w:t>Xxx</w:t>
                            </w:r>
                            <w:proofErr w:type="spellEnd"/>
                            <w:r>
                              <w:t xml:space="preserve"> :</w:t>
                            </w:r>
                            <w:proofErr w:type="gramEnd"/>
                            <w:r>
                              <w:t xml:space="preserve">Text von </w:t>
                            </w:r>
                            <w:proofErr w:type="spellStart"/>
                            <w:r>
                              <w:t>St.Roth</w:t>
                            </w:r>
                            <w:proofErr w:type="spellEnd"/>
                            <w:r>
                              <w:t xml:space="preserve"> </w:t>
                            </w:r>
                            <w:proofErr w:type="spellStart"/>
                            <w:r>
                              <w:t>angepass</w:t>
                            </w:r>
                            <w:proofErr w:type="spellEnd"/>
                          </w:p>
                          <w:p w:rsidR="00A029EE" w:rsidRDefault="00A029EE" w:rsidP="00D91009">
                            <w:proofErr w:type="spellStart"/>
                            <w:proofErr w:type="gramStart"/>
                            <w:r w:rsidRPr="00D91009">
                              <w:rPr>
                                <w:color w:val="FF0000"/>
                              </w:rPr>
                              <w:t>Xxx</w:t>
                            </w:r>
                            <w:proofErr w:type="spellEnd"/>
                            <w:r>
                              <w:t xml:space="preserve"> :</w:t>
                            </w:r>
                            <w:proofErr w:type="gramEnd"/>
                            <w:r>
                              <w:t xml:space="preserve">Text von </w:t>
                            </w:r>
                            <w:proofErr w:type="spellStart"/>
                            <w:r>
                              <w:t>St.Roth</w:t>
                            </w:r>
                            <w:proofErr w:type="spellEnd"/>
                            <w:r>
                              <w:t xml:space="preserve"> ergänzt</w:t>
                            </w:r>
                          </w:p>
                        </w:txbxContent>
                      </v:textbox>
                    </v:shape>
                  </w:pict>
                </mc:Fallback>
              </mc:AlternateContent>
            </w:r>
            <w:r w:rsidR="00E30873" w:rsidRPr="0001398F">
              <w:rPr>
                <w:szCs w:val="22"/>
              </w:rPr>
              <w:t>4800 Zofingen</w:t>
            </w:r>
          </w:p>
        </w:tc>
      </w:tr>
    </w:tbl>
    <w:p w:rsidR="00E30873" w:rsidRPr="0001398F" w:rsidRDefault="00E30873" w:rsidP="00E30873">
      <w:pPr>
        <w:tabs>
          <w:tab w:val="center" w:pos="4819"/>
          <w:tab w:val="right" w:pos="9071"/>
        </w:tabs>
        <w:jc w:val="left"/>
        <w:sectPr w:rsidR="00E30873" w:rsidRPr="0001398F">
          <w:type w:val="continuous"/>
          <w:pgSz w:w="11907" w:h="16840" w:code="9"/>
          <w:pgMar w:top="1531" w:right="850" w:bottom="1191" w:left="1531" w:header="510" w:footer="283" w:gutter="0"/>
          <w:cols w:space="720"/>
          <w:formProt w:val="0"/>
          <w:titlePg/>
          <w:docGrid w:linePitch="299"/>
        </w:sectPr>
      </w:pPr>
    </w:p>
    <w:p w:rsidR="00E30873" w:rsidRPr="0001398F" w:rsidRDefault="00E30873" w:rsidP="00E30873">
      <w:pPr>
        <w:tabs>
          <w:tab w:val="center" w:pos="4819"/>
          <w:tab w:val="right" w:pos="9071"/>
        </w:tabs>
        <w:jc w:val="left"/>
      </w:pPr>
    </w:p>
    <w:p w:rsidR="00E30873" w:rsidRPr="00EE43EF" w:rsidRDefault="00E30873" w:rsidP="00E30873">
      <w:pPr>
        <w:tabs>
          <w:tab w:val="center" w:pos="4819"/>
        </w:tabs>
        <w:spacing w:before="720"/>
        <w:jc w:val="left"/>
        <w:rPr>
          <w:lang w:val="en-US"/>
        </w:rPr>
      </w:pPr>
      <w:proofErr w:type="spellStart"/>
      <w:r w:rsidRPr="00EE43EF">
        <w:rPr>
          <w:lang w:val="en-US"/>
        </w:rPr>
        <w:t>Muttenz</w:t>
      </w:r>
      <w:proofErr w:type="spellEnd"/>
      <w:r w:rsidRPr="00EE43EF">
        <w:rPr>
          <w:lang w:val="en-US"/>
        </w:rPr>
        <w:t xml:space="preserve">, </w:t>
      </w:r>
      <w:r w:rsidR="007D3E2C">
        <w:t>02.02</w:t>
      </w:r>
      <w:r w:rsidR="00A847FC">
        <w:t>.2016</w:t>
      </w:r>
      <w:r w:rsidR="00862387">
        <w:t xml:space="preserve"> / </w:t>
      </w:r>
      <w:r w:rsidR="00862387" w:rsidRPr="00D91009">
        <w:rPr>
          <w:highlight w:val="yellow"/>
        </w:rPr>
        <w:t>14.06.2017</w:t>
      </w:r>
      <w:r w:rsidR="00A847FC">
        <w:t xml:space="preserve"> </w:t>
      </w:r>
      <w:r w:rsidRPr="00EE43EF">
        <w:rPr>
          <w:lang w:val="en-US"/>
        </w:rPr>
        <w:t xml:space="preserve">/ </w:t>
      </w:r>
      <w:r w:rsidRPr="0001398F">
        <w:rPr>
          <w:szCs w:val="22"/>
        </w:rPr>
        <w:fldChar w:fldCharType="begin">
          <w:ffData>
            <w:name w:val=""/>
            <w:enabled/>
            <w:calcOnExit w:val="0"/>
            <w:textInput>
              <w:default w:val="SR"/>
            </w:textInput>
          </w:ffData>
        </w:fldChar>
      </w:r>
      <w:r w:rsidRPr="00EE43EF">
        <w:rPr>
          <w:szCs w:val="22"/>
          <w:lang w:val="en-US"/>
        </w:rPr>
        <w:instrText xml:space="preserve"> FORMTEXT </w:instrText>
      </w:r>
      <w:r w:rsidRPr="0001398F">
        <w:rPr>
          <w:szCs w:val="22"/>
        </w:rPr>
      </w:r>
      <w:r w:rsidRPr="0001398F">
        <w:rPr>
          <w:szCs w:val="22"/>
        </w:rPr>
        <w:fldChar w:fldCharType="separate"/>
      </w:r>
      <w:r w:rsidR="00564638">
        <w:rPr>
          <w:noProof/>
          <w:szCs w:val="22"/>
        </w:rPr>
        <w:t>SR</w:t>
      </w:r>
      <w:r w:rsidRPr="0001398F">
        <w:rPr>
          <w:szCs w:val="22"/>
        </w:rPr>
        <w:fldChar w:fldCharType="end"/>
      </w:r>
      <w:r w:rsidR="00BF5801" w:rsidRPr="00EE43EF">
        <w:rPr>
          <w:szCs w:val="22"/>
          <w:lang w:val="en-US"/>
        </w:rPr>
        <w:t>/</w:t>
      </w:r>
      <w:proofErr w:type="spellStart"/>
      <w:r w:rsidR="00BF5801" w:rsidRPr="00EE43EF">
        <w:rPr>
          <w:szCs w:val="22"/>
          <w:lang w:val="en-US"/>
        </w:rPr>
        <w:t>Shd</w:t>
      </w:r>
      <w:proofErr w:type="spellEnd"/>
    </w:p>
    <w:p w:rsidR="00E30873" w:rsidRPr="00EE43EF" w:rsidRDefault="00E30873" w:rsidP="00E30873">
      <w:pPr>
        <w:spacing w:after="60"/>
        <w:rPr>
          <w:sz w:val="12"/>
          <w:szCs w:val="12"/>
          <w:lang w:val="en-US"/>
        </w:rPr>
      </w:pPr>
      <w:r w:rsidRPr="0001398F">
        <w:rPr>
          <w:sz w:val="12"/>
          <w:szCs w:val="12"/>
        </w:rPr>
        <w:fldChar w:fldCharType="begin"/>
      </w:r>
      <w:r w:rsidRPr="00EE43EF">
        <w:rPr>
          <w:sz w:val="12"/>
          <w:szCs w:val="12"/>
          <w:lang w:val="en-US"/>
        </w:rPr>
        <w:instrText xml:space="preserve"> FILENAME  \p  \* MERGEFORMAT </w:instrText>
      </w:r>
      <w:r w:rsidRPr="0001398F">
        <w:rPr>
          <w:sz w:val="12"/>
          <w:szCs w:val="12"/>
        </w:rPr>
        <w:fldChar w:fldCharType="separate"/>
      </w:r>
      <w:ins w:id="5" w:author="Schädler Beat" w:date="2017-05-29T10:46:00Z">
        <w:r w:rsidR="00872046">
          <w:rPr>
            <w:noProof/>
            <w:sz w:val="12"/>
            <w:szCs w:val="12"/>
            <w:lang w:val="en-US"/>
          </w:rPr>
          <w:t>\\majestix\home$\SCHAEDLER\Documents\2017 06 14 - NO-9 - V0.2_ERG_AeBo_FL-Shd(2).docx</w:t>
        </w:r>
      </w:ins>
      <w:del w:id="6" w:author="Schädler Beat" w:date="2017-05-09T17:51:00Z">
        <w:r w:rsidR="00862387" w:rsidDel="00C27720">
          <w:rPr>
            <w:noProof/>
            <w:sz w:val="12"/>
            <w:szCs w:val="12"/>
            <w:lang w:val="en-US"/>
          </w:rPr>
          <w:delText>P:\701323\02_VKJS\Offerten_NO\NO-9\2017 06 14 - NO-9 - V0.2.docx</w:delText>
        </w:r>
      </w:del>
      <w:r w:rsidRPr="0001398F">
        <w:rPr>
          <w:sz w:val="12"/>
          <w:szCs w:val="12"/>
        </w:rPr>
        <w:fldChar w:fldCharType="end"/>
      </w:r>
    </w:p>
    <w:p w:rsidR="00E30873" w:rsidRPr="00EE43EF" w:rsidRDefault="00E30873" w:rsidP="00E30873">
      <w:pPr>
        <w:spacing w:before="60" w:after="60"/>
        <w:rPr>
          <w:lang w:val="en-US"/>
        </w:rPr>
      </w:pPr>
    </w:p>
    <w:p w:rsidR="00E30873" w:rsidRPr="00AD3C4D" w:rsidRDefault="00E30873" w:rsidP="00E30873">
      <w:pPr>
        <w:jc w:val="left"/>
        <w:rPr>
          <w:b/>
          <w:highlight w:val="yellow"/>
        </w:rPr>
      </w:pPr>
      <w:r w:rsidRPr="00AD3C4D">
        <w:rPr>
          <w:b/>
          <w:highlight w:val="yellow"/>
        </w:rPr>
        <w:t xml:space="preserve">N02, EP Sissach – Eptingen (SIEP), </w:t>
      </w:r>
    </w:p>
    <w:p w:rsidR="00E30873" w:rsidRPr="00AD3C4D" w:rsidRDefault="00E30873" w:rsidP="00E30873">
      <w:pPr>
        <w:spacing w:before="60" w:after="60"/>
        <w:rPr>
          <w:b/>
          <w:highlight w:val="yellow"/>
        </w:rPr>
      </w:pPr>
      <w:r w:rsidRPr="00AD3C4D">
        <w:rPr>
          <w:b/>
          <w:highlight w:val="yellow"/>
        </w:rPr>
        <w:t>TP 1 Tunnel/Geotechnik, TP2 Trasse/Umwelt, TP3 Kunstbauten</w:t>
      </w:r>
    </w:p>
    <w:p w:rsidR="00E30873" w:rsidRPr="00AD3C4D" w:rsidRDefault="00BF5801" w:rsidP="00E30873">
      <w:pPr>
        <w:spacing w:before="60" w:after="60"/>
        <w:rPr>
          <w:b/>
          <w:highlight w:val="yellow"/>
        </w:rPr>
      </w:pPr>
      <w:r w:rsidRPr="00AD3C4D">
        <w:rPr>
          <w:b/>
          <w:highlight w:val="yellow"/>
        </w:rPr>
        <w:t>NO</w:t>
      </w:r>
      <w:r w:rsidR="00DA448B" w:rsidRPr="00AD3C4D">
        <w:rPr>
          <w:b/>
          <w:highlight w:val="yellow"/>
        </w:rPr>
        <w:t>9</w:t>
      </w:r>
      <w:r w:rsidR="00E30873" w:rsidRPr="00AD3C4D">
        <w:rPr>
          <w:b/>
          <w:highlight w:val="yellow"/>
        </w:rPr>
        <w:t xml:space="preserve">: </w:t>
      </w:r>
      <w:r w:rsidR="008B271C" w:rsidRPr="00AD3C4D">
        <w:rPr>
          <w:b/>
          <w:highlight w:val="yellow"/>
        </w:rPr>
        <w:t>Bearbeitung</w:t>
      </w:r>
      <w:r w:rsidR="00DA448B" w:rsidRPr="00AD3C4D">
        <w:rPr>
          <w:b/>
          <w:highlight w:val="yellow"/>
        </w:rPr>
        <w:t xml:space="preserve"> Phase MP/DP mit Anpassung an </w:t>
      </w:r>
      <w:commentRangeStart w:id="7"/>
      <w:r w:rsidR="00DA448B" w:rsidRPr="00AD3C4D">
        <w:rPr>
          <w:b/>
          <w:highlight w:val="yellow"/>
        </w:rPr>
        <w:t>Grundauftrag</w:t>
      </w:r>
      <w:commentRangeEnd w:id="7"/>
      <w:r w:rsidR="00787DA5">
        <w:rPr>
          <w:rStyle w:val="Kommentarzeichen"/>
        </w:rPr>
        <w:commentReference w:id="7"/>
      </w:r>
    </w:p>
    <w:p w:rsidR="00E30873" w:rsidRPr="00AD3C4D" w:rsidRDefault="00E30873" w:rsidP="00E30873">
      <w:pPr>
        <w:spacing w:before="60" w:after="60"/>
        <w:rPr>
          <w:highlight w:val="yellow"/>
        </w:rPr>
      </w:pPr>
    </w:p>
    <w:p w:rsidR="00E30873" w:rsidRPr="00AD3C4D" w:rsidRDefault="00E30873" w:rsidP="00E30873">
      <w:pPr>
        <w:pStyle w:val="Kopfzeile"/>
        <w:tabs>
          <w:tab w:val="clear" w:pos="9071"/>
        </w:tabs>
        <w:spacing w:before="120"/>
        <w:outlineLvl w:val="0"/>
        <w:rPr>
          <w:highlight w:val="yellow"/>
        </w:rPr>
      </w:pPr>
      <w:r w:rsidRPr="00AD3C4D">
        <w:rPr>
          <w:highlight w:val="yellow"/>
        </w:rPr>
        <w:t xml:space="preserve">Sehr geehrte </w:t>
      </w:r>
      <w:r w:rsidRPr="00AD3C4D">
        <w:rPr>
          <w:szCs w:val="22"/>
          <w:highlight w:val="yellow"/>
        </w:rPr>
        <w:fldChar w:fldCharType="begin">
          <w:ffData>
            <w:name w:val=""/>
            <w:enabled/>
            <w:calcOnExit w:val="0"/>
            <w:textInput>
              <w:default w:val="Herr Hofmann"/>
            </w:textInput>
          </w:ffData>
        </w:fldChar>
      </w:r>
      <w:r w:rsidRPr="00AD3C4D">
        <w:rPr>
          <w:szCs w:val="22"/>
          <w:highlight w:val="yellow"/>
        </w:rPr>
        <w:instrText xml:space="preserve"> FORMTEXT </w:instrText>
      </w:r>
      <w:r w:rsidRPr="00AD3C4D">
        <w:rPr>
          <w:szCs w:val="22"/>
          <w:highlight w:val="yellow"/>
        </w:rPr>
      </w:r>
      <w:r w:rsidRPr="00AD3C4D">
        <w:rPr>
          <w:szCs w:val="22"/>
          <w:highlight w:val="yellow"/>
        </w:rPr>
        <w:fldChar w:fldCharType="separate"/>
      </w:r>
      <w:r w:rsidR="00564638" w:rsidRPr="00AD3C4D">
        <w:rPr>
          <w:noProof/>
          <w:szCs w:val="22"/>
          <w:highlight w:val="yellow"/>
        </w:rPr>
        <w:t>Herr Hofmann</w:t>
      </w:r>
      <w:r w:rsidRPr="00AD3C4D">
        <w:rPr>
          <w:szCs w:val="22"/>
          <w:highlight w:val="yellow"/>
        </w:rPr>
        <w:fldChar w:fldCharType="end"/>
      </w:r>
    </w:p>
    <w:p w:rsidR="00E30873" w:rsidRPr="00AD3C4D" w:rsidRDefault="00E30873" w:rsidP="00392E9D">
      <w:pPr>
        <w:rPr>
          <w:highlight w:val="yellow"/>
        </w:rPr>
      </w:pPr>
    </w:p>
    <w:p w:rsidR="00AD3C4D" w:rsidRPr="00AD3C4D" w:rsidRDefault="008A2025" w:rsidP="00392E9D">
      <w:pPr>
        <w:rPr>
          <w:highlight w:val="yellow"/>
        </w:rPr>
      </w:pPr>
      <w:r w:rsidRPr="00AD3C4D">
        <w:rPr>
          <w:highlight w:val="yellow"/>
        </w:rPr>
        <w:t xml:space="preserve">Anlässlich der </w:t>
      </w:r>
      <w:r w:rsidR="00DA448B" w:rsidRPr="00AD3C4D">
        <w:rPr>
          <w:highlight w:val="yellow"/>
        </w:rPr>
        <w:t>Honorars</w:t>
      </w:r>
      <w:r w:rsidRPr="00AD3C4D">
        <w:rPr>
          <w:highlight w:val="yellow"/>
        </w:rPr>
        <w:t xml:space="preserve">itzung </w:t>
      </w:r>
      <w:r w:rsidR="00AB1639" w:rsidRPr="00AD3C4D">
        <w:rPr>
          <w:highlight w:val="yellow"/>
        </w:rPr>
        <w:t xml:space="preserve">vom </w:t>
      </w:r>
      <w:r w:rsidR="00DA448B" w:rsidRPr="00AD3C4D">
        <w:rPr>
          <w:highlight w:val="yellow"/>
        </w:rPr>
        <w:t>15.01.2016</w:t>
      </w:r>
      <w:r w:rsidR="004866B7" w:rsidRPr="00AD3C4D">
        <w:rPr>
          <w:highlight w:val="yellow"/>
        </w:rPr>
        <w:t xml:space="preserve"> </w:t>
      </w:r>
      <w:r w:rsidR="00BF5801" w:rsidRPr="00AD3C4D">
        <w:rPr>
          <w:highlight w:val="yellow"/>
        </w:rPr>
        <w:t xml:space="preserve">wurde festgelegt, dass die </w:t>
      </w:r>
      <w:r w:rsidR="00DA448B" w:rsidRPr="00AD3C4D">
        <w:rPr>
          <w:highlight w:val="yellow"/>
        </w:rPr>
        <w:t>erstellte Honorarprognose (</w:t>
      </w:r>
      <w:r w:rsidR="00AD3C4D" w:rsidRPr="00AD3C4D">
        <w:rPr>
          <w:highlight w:val="yellow"/>
        </w:rPr>
        <w:t>e</w:t>
      </w:r>
      <w:r w:rsidR="00DA448B" w:rsidRPr="00AD3C4D">
        <w:rPr>
          <w:highlight w:val="yellow"/>
        </w:rPr>
        <w:t xml:space="preserve">rste Kalkulationsabschätzung Phase MP/DP) mit Stand 12.01.16 der </w:t>
      </w:r>
      <w:r w:rsidR="00BF5801" w:rsidRPr="00AD3C4D">
        <w:rPr>
          <w:highlight w:val="yellow"/>
        </w:rPr>
        <w:t xml:space="preserve">verschiedenen </w:t>
      </w:r>
      <w:r w:rsidR="00DA448B" w:rsidRPr="00AD3C4D">
        <w:rPr>
          <w:highlight w:val="yellow"/>
        </w:rPr>
        <w:t xml:space="preserve">TPs zu einem effektiven Nachtrag auszugestalten sei. </w:t>
      </w:r>
      <w:r w:rsidR="00AD3C4D" w:rsidRPr="00AD3C4D">
        <w:rPr>
          <w:highlight w:val="yellow"/>
        </w:rPr>
        <w:t xml:space="preserve">Ergänzend dazu wurde an der Projektsitzung vom 12.04.2017 entschieden den Nachtragsentwurf vom Februar 2017 zu aktualisieren und </w:t>
      </w:r>
      <w:proofErr w:type="gramStart"/>
      <w:r w:rsidR="00AD3C4D" w:rsidRPr="00AD3C4D">
        <w:rPr>
          <w:highlight w:val="yellow"/>
        </w:rPr>
        <w:t>den</w:t>
      </w:r>
      <w:proofErr w:type="gramEnd"/>
      <w:r w:rsidR="00AD3C4D" w:rsidRPr="00AD3C4D">
        <w:rPr>
          <w:highlight w:val="yellow"/>
        </w:rPr>
        <w:t xml:space="preserve"> neuen Gegebenheiten anzupassen.</w:t>
      </w:r>
      <w:r w:rsidR="00DA448B" w:rsidRPr="00AD3C4D">
        <w:rPr>
          <w:highlight w:val="yellow"/>
        </w:rPr>
        <w:t xml:space="preserve"> Die dazu erstellte erste Honorarprognose bildet hierfür die Basis. </w:t>
      </w:r>
    </w:p>
    <w:p w:rsidR="00EA5011" w:rsidRPr="00AD3C4D" w:rsidRDefault="00DA448B" w:rsidP="00392E9D">
      <w:pPr>
        <w:rPr>
          <w:highlight w:val="yellow"/>
        </w:rPr>
      </w:pPr>
      <w:r w:rsidRPr="00AD3C4D">
        <w:rPr>
          <w:highlight w:val="yellow"/>
        </w:rPr>
        <w:t>Mit dem N</w:t>
      </w:r>
      <w:r w:rsidR="00E16CD9" w:rsidRPr="00AD3C4D">
        <w:rPr>
          <w:highlight w:val="yellow"/>
        </w:rPr>
        <w:t>achtrag</w:t>
      </w:r>
      <w:r w:rsidRPr="00AD3C4D">
        <w:rPr>
          <w:highlight w:val="yellow"/>
        </w:rPr>
        <w:t xml:space="preserve"> geht es darum, einerseits Mehraufwendungen, aber auch Minderaufwendungen bei ei</w:t>
      </w:r>
      <w:r w:rsidRPr="00AD3C4D">
        <w:rPr>
          <w:highlight w:val="yellow"/>
        </w:rPr>
        <w:t>n</w:t>
      </w:r>
      <w:r w:rsidRPr="00AD3C4D">
        <w:rPr>
          <w:highlight w:val="yellow"/>
        </w:rPr>
        <w:t>zelnen Objekten darzustellen, welche sich in der zwischenzeitlichen Planung aus der Phase MK/AP he</w:t>
      </w:r>
      <w:r w:rsidRPr="00AD3C4D">
        <w:rPr>
          <w:highlight w:val="yellow"/>
        </w:rPr>
        <w:t>r</w:t>
      </w:r>
      <w:r w:rsidRPr="00AD3C4D">
        <w:rPr>
          <w:highlight w:val="yellow"/>
        </w:rPr>
        <w:t>auskristallisiert haben.</w:t>
      </w:r>
      <w:r w:rsidR="00AD3C4D" w:rsidRPr="00AD3C4D">
        <w:rPr>
          <w:highlight w:val="yellow"/>
        </w:rPr>
        <w:t xml:space="preserve"> Zudem werden einzelne wesentliche Veränderungen separat aufgeführt und abg</w:t>
      </w:r>
      <w:r w:rsidR="00AD3C4D" w:rsidRPr="00AD3C4D">
        <w:rPr>
          <w:highlight w:val="yellow"/>
        </w:rPr>
        <w:t>e</w:t>
      </w:r>
      <w:r w:rsidR="00AD3C4D" w:rsidRPr="00AD3C4D">
        <w:rPr>
          <w:highlight w:val="yellow"/>
        </w:rPr>
        <w:t>schätzt.</w:t>
      </w:r>
    </w:p>
    <w:p w:rsidR="00BF5801" w:rsidRPr="00AD3C4D" w:rsidRDefault="00BF5801" w:rsidP="00392E9D">
      <w:pPr>
        <w:rPr>
          <w:highlight w:val="yellow"/>
        </w:rPr>
      </w:pPr>
    </w:p>
    <w:p w:rsidR="00BF5801" w:rsidRPr="00AD3C4D" w:rsidRDefault="00BF5801" w:rsidP="00392E9D">
      <w:pPr>
        <w:rPr>
          <w:highlight w:val="yellow"/>
        </w:rPr>
      </w:pPr>
      <w:r w:rsidRPr="00AD3C4D">
        <w:rPr>
          <w:highlight w:val="yellow"/>
        </w:rPr>
        <w:t>Dieser Nachtrag beinhalt</w:t>
      </w:r>
      <w:r w:rsidR="00F52AF9" w:rsidRPr="00AD3C4D">
        <w:rPr>
          <w:highlight w:val="yellow"/>
        </w:rPr>
        <w:t xml:space="preserve">et die Zusammenstellung </w:t>
      </w:r>
      <w:r w:rsidR="00071F8A" w:rsidRPr="00AD3C4D">
        <w:rPr>
          <w:highlight w:val="yellow"/>
        </w:rPr>
        <w:t>der diversen anfallenden</w:t>
      </w:r>
      <w:r w:rsidR="00DA448B" w:rsidRPr="00AD3C4D">
        <w:rPr>
          <w:highlight w:val="yellow"/>
        </w:rPr>
        <w:t xml:space="preserve"> Fachgebiete</w:t>
      </w:r>
      <w:r w:rsidRPr="00AD3C4D">
        <w:rPr>
          <w:highlight w:val="yellow"/>
        </w:rPr>
        <w:t>:</w:t>
      </w:r>
    </w:p>
    <w:p w:rsidR="00BF5801" w:rsidRPr="00AD3C4D" w:rsidRDefault="00BF5801" w:rsidP="00392E9D">
      <w:pPr>
        <w:rPr>
          <w:highlight w:val="yellow"/>
        </w:rPr>
      </w:pPr>
    </w:p>
    <w:p w:rsidR="00F52AF9" w:rsidRPr="00AD3C4D" w:rsidRDefault="00DA448B" w:rsidP="001C58A7">
      <w:pPr>
        <w:pStyle w:val="Listenabsatz"/>
        <w:numPr>
          <w:ilvl w:val="0"/>
          <w:numId w:val="5"/>
        </w:numPr>
        <w:ind w:left="567" w:hanging="567"/>
        <w:rPr>
          <w:highlight w:val="yellow"/>
        </w:rPr>
      </w:pPr>
      <w:r w:rsidRPr="00AD3C4D">
        <w:rPr>
          <w:highlight w:val="yellow"/>
        </w:rPr>
        <w:t xml:space="preserve">TP 1 – Tunnel / Geotechnik: </w:t>
      </w:r>
      <w:r w:rsidRPr="00AD3C4D">
        <w:rPr>
          <w:highlight w:val="yellow"/>
        </w:rPr>
        <w:tab/>
        <w:t>Tunnel</w:t>
      </w:r>
    </w:p>
    <w:p w:rsidR="00DA448B" w:rsidRPr="00AD3C4D" w:rsidRDefault="00DA448B" w:rsidP="001C58A7">
      <w:pPr>
        <w:pStyle w:val="Listenabsatz"/>
        <w:numPr>
          <w:ilvl w:val="0"/>
          <w:numId w:val="5"/>
        </w:numPr>
        <w:ind w:left="567" w:hanging="567"/>
        <w:rPr>
          <w:highlight w:val="yellow"/>
        </w:rPr>
      </w:pPr>
      <w:r w:rsidRPr="00AD3C4D">
        <w:rPr>
          <w:highlight w:val="yellow"/>
        </w:rPr>
        <w:t xml:space="preserve">TP 1 – Tunnel / Geotechnik: </w:t>
      </w:r>
      <w:r w:rsidRPr="00AD3C4D">
        <w:rPr>
          <w:highlight w:val="yellow"/>
        </w:rPr>
        <w:tab/>
        <w:t>Schutzbauten</w:t>
      </w:r>
    </w:p>
    <w:p w:rsidR="00DA448B" w:rsidRPr="00AD3C4D" w:rsidRDefault="00DA448B" w:rsidP="001C58A7">
      <w:pPr>
        <w:pStyle w:val="Listenabsatz"/>
        <w:numPr>
          <w:ilvl w:val="0"/>
          <w:numId w:val="5"/>
        </w:numPr>
        <w:ind w:left="567" w:hanging="567"/>
        <w:rPr>
          <w:highlight w:val="yellow"/>
        </w:rPr>
      </w:pPr>
      <w:r w:rsidRPr="00AD3C4D">
        <w:rPr>
          <w:highlight w:val="yellow"/>
        </w:rPr>
        <w:t xml:space="preserve">TP 1 – Tunnel / Geotechnik: </w:t>
      </w:r>
      <w:r w:rsidRPr="00AD3C4D">
        <w:rPr>
          <w:highlight w:val="yellow"/>
        </w:rPr>
        <w:tab/>
        <w:t>Rutschhänge</w:t>
      </w:r>
    </w:p>
    <w:p w:rsidR="00DA448B" w:rsidRPr="00AD3C4D" w:rsidRDefault="00DA448B" w:rsidP="001C58A7">
      <w:pPr>
        <w:pStyle w:val="Listenabsatz"/>
        <w:numPr>
          <w:ilvl w:val="0"/>
          <w:numId w:val="5"/>
        </w:numPr>
        <w:ind w:left="567" w:hanging="567"/>
        <w:rPr>
          <w:highlight w:val="yellow"/>
        </w:rPr>
      </w:pPr>
      <w:r w:rsidRPr="00AD3C4D">
        <w:rPr>
          <w:highlight w:val="yellow"/>
        </w:rPr>
        <w:t xml:space="preserve">TP 1 – Tunnel / Geotechnik: </w:t>
      </w:r>
      <w:r w:rsidRPr="00AD3C4D">
        <w:rPr>
          <w:highlight w:val="yellow"/>
        </w:rPr>
        <w:tab/>
      </w:r>
      <w:r w:rsidR="00C4228B" w:rsidRPr="00AD3C4D">
        <w:rPr>
          <w:highlight w:val="yellow"/>
        </w:rPr>
        <w:t>Stütz</w:t>
      </w:r>
      <w:r w:rsidRPr="00AD3C4D">
        <w:rPr>
          <w:highlight w:val="yellow"/>
        </w:rPr>
        <w:t>bauwerke</w:t>
      </w:r>
    </w:p>
    <w:p w:rsidR="00DA448B" w:rsidRPr="00AD3C4D" w:rsidRDefault="00DA448B" w:rsidP="001C58A7">
      <w:pPr>
        <w:pStyle w:val="Listenabsatz"/>
        <w:numPr>
          <w:ilvl w:val="0"/>
          <w:numId w:val="5"/>
        </w:numPr>
        <w:ind w:left="567" w:hanging="567"/>
        <w:rPr>
          <w:highlight w:val="yellow"/>
        </w:rPr>
      </w:pPr>
      <w:r w:rsidRPr="00AD3C4D">
        <w:rPr>
          <w:highlight w:val="yellow"/>
        </w:rPr>
        <w:t xml:space="preserve">TP 2 – Trasse / Umwelt: </w:t>
      </w:r>
      <w:r w:rsidRPr="00AD3C4D">
        <w:rPr>
          <w:highlight w:val="yellow"/>
        </w:rPr>
        <w:tab/>
      </w:r>
      <w:r w:rsidRPr="00AD3C4D">
        <w:rPr>
          <w:highlight w:val="yellow"/>
        </w:rPr>
        <w:tab/>
        <w:t>Lärm</w:t>
      </w:r>
    </w:p>
    <w:p w:rsidR="00DA448B" w:rsidRPr="00AD3C4D" w:rsidRDefault="00DA448B" w:rsidP="001C58A7">
      <w:pPr>
        <w:pStyle w:val="Listenabsatz"/>
        <w:numPr>
          <w:ilvl w:val="0"/>
          <w:numId w:val="5"/>
        </w:numPr>
        <w:ind w:left="567" w:hanging="567"/>
        <w:rPr>
          <w:highlight w:val="yellow"/>
        </w:rPr>
      </w:pPr>
      <w:r w:rsidRPr="00AD3C4D">
        <w:rPr>
          <w:highlight w:val="yellow"/>
        </w:rPr>
        <w:t xml:space="preserve">TP 2 – Trasse / Umwelt: </w:t>
      </w:r>
      <w:r w:rsidRPr="00AD3C4D">
        <w:rPr>
          <w:highlight w:val="yellow"/>
        </w:rPr>
        <w:tab/>
      </w:r>
      <w:r w:rsidRPr="00AD3C4D">
        <w:rPr>
          <w:highlight w:val="yellow"/>
        </w:rPr>
        <w:tab/>
        <w:t>Verkehr / Umwelt</w:t>
      </w:r>
    </w:p>
    <w:p w:rsidR="00DA448B" w:rsidRPr="00AD3C4D" w:rsidRDefault="00DA448B" w:rsidP="001C58A7">
      <w:pPr>
        <w:pStyle w:val="Listenabsatz"/>
        <w:numPr>
          <w:ilvl w:val="0"/>
          <w:numId w:val="5"/>
        </w:numPr>
        <w:ind w:left="567" w:hanging="567"/>
        <w:rPr>
          <w:highlight w:val="yellow"/>
        </w:rPr>
      </w:pPr>
      <w:r w:rsidRPr="00AD3C4D">
        <w:rPr>
          <w:highlight w:val="yellow"/>
        </w:rPr>
        <w:t xml:space="preserve">TP 2 – Trasse / Umwelt: </w:t>
      </w:r>
      <w:r w:rsidRPr="00AD3C4D">
        <w:rPr>
          <w:highlight w:val="yellow"/>
        </w:rPr>
        <w:tab/>
      </w:r>
      <w:r w:rsidRPr="00AD3C4D">
        <w:rPr>
          <w:highlight w:val="yellow"/>
        </w:rPr>
        <w:tab/>
        <w:t>Trasse / Umwelt</w:t>
      </w:r>
    </w:p>
    <w:p w:rsidR="00DA448B" w:rsidRPr="00AD3C4D" w:rsidRDefault="00DA448B" w:rsidP="001C58A7">
      <w:pPr>
        <w:pStyle w:val="Listenabsatz"/>
        <w:numPr>
          <w:ilvl w:val="0"/>
          <w:numId w:val="5"/>
        </w:numPr>
        <w:ind w:left="567" w:hanging="567"/>
        <w:rPr>
          <w:highlight w:val="yellow"/>
        </w:rPr>
      </w:pPr>
      <w:r w:rsidRPr="00AD3C4D">
        <w:rPr>
          <w:highlight w:val="yellow"/>
        </w:rPr>
        <w:t xml:space="preserve">TP 3 – Kunstbauten: </w:t>
      </w:r>
      <w:r w:rsidRPr="00AD3C4D">
        <w:rPr>
          <w:highlight w:val="yellow"/>
        </w:rPr>
        <w:tab/>
      </w:r>
      <w:r w:rsidRPr="00AD3C4D">
        <w:rPr>
          <w:highlight w:val="yellow"/>
        </w:rPr>
        <w:tab/>
        <w:t>K (Objekt</w:t>
      </w:r>
      <w:r w:rsidR="00C4228B" w:rsidRPr="00AD3C4D">
        <w:rPr>
          <w:highlight w:val="yellow"/>
        </w:rPr>
        <w:t>bearbeitung</w:t>
      </w:r>
      <w:r w:rsidRPr="00AD3C4D">
        <w:rPr>
          <w:highlight w:val="yellow"/>
        </w:rPr>
        <w:t xml:space="preserve"> JS)</w:t>
      </w:r>
    </w:p>
    <w:p w:rsidR="00DA448B" w:rsidRPr="00AD3C4D" w:rsidRDefault="00DA448B" w:rsidP="001C58A7">
      <w:pPr>
        <w:pStyle w:val="Listenabsatz"/>
        <w:numPr>
          <w:ilvl w:val="0"/>
          <w:numId w:val="5"/>
        </w:numPr>
        <w:ind w:left="567" w:hanging="567"/>
        <w:rPr>
          <w:highlight w:val="yellow"/>
        </w:rPr>
      </w:pPr>
      <w:r w:rsidRPr="00AD3C4D">
        <w:rPr>
          <w:highlight w:val="yellow"/>
        </w:rPr>
        <w:t xml:space="preserve">TP 3 – </w:t>
      </w:r>
      <w:r w:rsidR="00C4228B" w:rsidRPr="00AD3C4D">
        <w:rPr>
          <w:highlight w:val="yellow"/>
        </w:rPr>
        <w:t xml:space="preserve">Kunstbauten: </w:t>
      </w:r>
      <w:r w:rsidR="00C4228B" w:rsidRPr="00AD3C4D">
        <w:rPr>
          <w:highlight w:val="yellow"/>
        </w:rPr>
        <w:tab/>
      </w:r>
      <w:r w:rsidR="00C4228B" w:rsidRPr="00AD3C4D">
        <w:rPr>
          <w:highlight w:val="yellow"/>
        </w:rPr>
        <w:tab/>
        <w:t xml:space="preserve">K (Objektbearbeitung </w:t>
      </w:r>
      <w:r w:rsidR="004B12F5" w:rsidRPr="00AD3C4D">
        <w:rPr>
          <w:highlight w:val="yellow"/>
        </w:rPr>
        <w:t>AeBo</w:t>
      </w:r>
      <w:r w:rsidRPr="00AD3C4D">
        <w:rPr>
          <w:highlight w:val="yellow"/>
        </w:rPr>
        <w:t>)</w:t>
      </w:r>
    </w:p>
    <w:p w:rsidR="00DA448B" w:rsidRPr="00AD3C4D" w:rsidRDefault="00DA448B" w:rsidP="001C58A7">
      <w:pPr>
        <w:pStyle w:val="Listenabsatz"/>
        <w:numPr>
          <w:ilvl w:val="0"/>
          <w:numId w:val="5"/>
        </w:numPr>
        <w:ind w:left="567" w:hanging="567"/>
        <w:rPr>
          <w:highlight w:val="yellow"/>
        </w:rPr>
      </w:pPr>
      <w:r w:rsidRPr="00AD3C4D">
        <w:rPr>
          <w:highlight w:val="yellow"/>
        </w:rPr>
        <w:t xml:space="preserve">TP 3 – Kunstbauten: </w:t>
      </w:r>
      <w:r w:rsidRPr="00AD3C4D">
        <w:rPr>
          <w:highlight w:val="yellow"/>
        </w:rPr>
        <w:tab/>
      </w:r>
      <w:r w:rsidRPr="00AD3C4D">
        <w:rPr>
          <w:highlight w:val="yellow"/>
        </w:rPr>
        <w:tab/>
        <w:t>K (Wildtierquerung)</w:t>
      </w:r>
    </w:p>
    <w:p w:rsidR="00B13165" w:rsidRDefault="00B13165" w:rsidP="00B13165">
      <w:pPr>
        <w:pStyle w:val="Listenabsatz"/>
        <w:ind w:left="567"/>
      </w:pPr>
    </w:p>
    <w:p w:rsidR="00E16CD9" w:rsidRDefault="00E16CD9">
      <w:pPr>
        <w:tabs>
          <w:tab w:val="clear" w:pos="567"/>
        </w:tabs>
        <w:overflowPunct/>
        <w:autoSpaceDE/>
        <w:autoSpaceDN/>
        <w:adjustRightInd/>
        <w:jc w:val="left"/>
        <w:textAlignment w:val="auto"/>
        <w:rPr>
          <w:b/>
          <w:bCs/>
          <w:sz w:val="28"/>
        </w:rPr>
      </w:pPr>
      <w:r>
        <w:br w:type="page"/>
      </w:r>
    </w:p>
    <w:p w:rsidR="008A2025" w:rsidRPr="00BE23E1" w:rsidRDefault="008A2025" w:rsidP="004B6A60">
      <w:pPr>
        <w:pStyle w:val="berschrift1"/>
        <w:rPr>
          <w:highlight w:val="yellow"/>
        </w:rPr>
      </w:pPr>
      <w:r w:rsidRPr="00BE23E1">
        <w:rPr>
          <w:highlight w:val="yellow"/>
        </w:rPr>
        <w:lastRenderedPageBreak/>
        <w:t>Grundlagen</w:t>
      </w:r>
    </w:p>
    <w:p w:rsidR="00AD3C4D" w:rsidRPr="00BE23E1" w:rsidRDefault="00AD3C4D" w:rsidP="004B6A60">
      <w:pPr>
        <w:pStyle w:val="Listenabsatz"/>
        <w:numPr>
          <w:ilvl w:val="0"/>
          <w:numId w:val="4"/>
        </w:numPr>
        <w:ind w:left="567" w:hanging="567"/>
        <w:rPr>
          <w:highlight w:val="yellow"/>
        </w:rPr>
      </w:pPr>
      <w:r w:rsidRPr="00BE23E1">
        <w:rPr>
          <w:highlight w:val="yellow"/>
        </w:rPr>
        <w:t>Eingereichtes Dossier MP-</w:t>
      </w:r>
      <w:proofErr w:type="spellStart"/>
      <w:r w:rsidRPr="00BE23E1">
        <w:rPr>
          <w:highlight w:val="yellow"/>
        </w:rPr>
        <w:t>SiEp</w:t>
      </w:r>
      <w:proofErr w:type="spellEnd"/>
      <w:r w:rsidRPr="00BE23E1">
        <w:rPr>
          <w:highlight w:val="yellow"/>
        </w:rPr>
        <w:t>, Eingabedatum 24.02.17</w:t>
      </w:r>
    </w:p>
    <w:p w:rsidR="008A2025" w:rsidRPr="00BE23E1" w:rsidRDefault="00A0192A" w:rsidP="004B6A60">
      <w:pPr>
        <w:pStyle w:val="Listenabsatz"/>
        <w:numPr>
          <w:ilvl w:val="0"/>
          <w:numId w:val="4"/>
        </w:numPr>
        <w:ind w:left="567" w:hanging="567"/>
        <w:rPr>
          <w:highlight w:val="yellow"/>
        </w:rPr>
      </w:pPr>
      <w:r w:rsidRPr="00BE23E1">
        <w:rPr>
          <w:highlight w:val="yellow"/>
        </w:rPr>
        <w:t>Diverse</w:t>
      </w:r>
      <w:r w:rsidR="008A2025" w:rsidRPr="00BE23E1">
        <w:rPr>
          <w:highlight w:val="yellow"/>
        </w:rPr>
        <w:t xml:space="preserve"> Projektsitzungen und Projektfachsitzungen</w:t>
      </w:r>
    </w:p>
    <w:p w:rsidR="008A2025" w:rsidRPr="00BE23E1" w:rsidRDefault="00A0192A" w:rsidP="004B6A60">
      <w:pPr>
        <w:pStyle w:val="Listenabsatz"/>
        <w:numPr>
          <w:ilvl w:val="0"/>
          <w:numId w:val="4"/>
        </w:numPr>
        <w:ind w:left="567" w:hanging="567"/>
        <w:rPr>
          <w:highlight w:val="yellow"/>
        </w:rPr>
      </w:pPr>
      <w:r w:rsidRPr="00BE23E1">
        <w:rPr>
          <w:highlight w:val="yellow"/>
        </w:rPr>
        <w:t>Honorarofferte</w:t>
      </w:r>
      <w:r w:rsidR="008A2025" w:rsidRPr="00BE23E1">
        <w:rPr>
          <w:highlight w:val="yellow"/>
        </w:rPr>
        <w:t xml:space="preserve"> / Vertrag TP1</w:t>
      </w:r>
      <w:r w:rsidR="00A945DB" w:rsidRPr="00BE23E1">
        <w:rPr>
          <w:highlight w:val="yellow"/>
        </w:rPr>
        <w:t xml:space="preserve"> </w:t>
      </w:r>
      <w:r w:rsidR="008A2025" w:rsidRPr="00BE23E1">
        <w:rPr>
          <w:highlight w:val="yellow"/>
        </w:rPr>
        <w:t>- TP3, Nr. 070017/000025 vom 20. Juni 2013</w:t>
      </w:r>
      <w:r w:rsidR="00E16CD9" w:rsidRPr="00BE23E1">
        <w:rPr>
          <w:highlight w:val="yellow"/>
        </w:rPr>
        <w:t>, Phasen MP/DP und PGV</w:t>
      </w:r>
    </w:p>
    <w:p w:rsidR="00AB1639" w:rsidRPr="00BE23E1" w:rsidRDefault="00AB1639" w:rsidP="004B6A60">
      <w:pPr>
        <w:pStyle w:val="Listenabsatz"/>
        <w:numPr>
          <w:ilvl w:val="0"/>
          <w:numId w:val="4"/>
        </w:numPr>
        <w:ind w:left="567" w:hanging="567"/>
        <w:rPr>
          <w:highlight w:val="yellow"/>
        </w:rPr>
      </w:pPr>
      <w:r w:rsidRPr="00BE23E1">
        <w:rPr>
          <w:highlight w:val="yellow"/>
        </w:rPr>
        <w:t xml:space="preserve">Nachtrag </w:t>
      </w:r>
      <w:r w:rsidR="00BF5801" w:rsidRPr="00BE23E1">
        <w:rPr>
          <w:highlight w:val="yellow"/>
        </w:rPr>
        <w:t xml:space="preserve">1 – </w:t>
      </w:r>
      <w:r w:rsidR="00C75D65" w:rsidRPr="00BE23E1">
        <w:rPr>
          <w:highlight w:val="yellow"/>
        </w:rPr>
        <w:t>8</w:t>
      </w:r>
      <w:r w:rsidR="0074083C" w:rsidRPr="00BE23E1">
        <w:rPr>
          <w:highlight w:val="yellow"/>
        </w:rPr>
        <w:t xml:space="preserve"> </w:t>
      </w:r>
    </w:p>
    <w:p w:rsidR="008A2025" w:rsidRPr="00BE23E1" w:rsidRDefault="002D47F1" w:rsidP="004B6A60">
      <w:pPr>
        <w:pStyle w:val="Listenabsatz"/>
        <w:numPr>
          <w:ilvl w:val="0"/>
          <w:numId w:val="4"/>
        </w:numPr>
        <w:ind w:left="567" w:hanging="567"/>
        <w:rPr>
          <w:highlight w:val="yellow"/>
        </w:rPr>
      </w:pPr>
      <w:r w:rsidRPr="00BE23E1">
        <w:rPr>
          <w:highlight w:val="yellow"/>
        </w:rPr>
        <w:t>Fachhandbuch</w:t>
      </w:r>
    </w:p>
    <w:p w:rsidR="00D256FF" w:rsidRPr="00BE23E1" w:rsidRDefault="008A2025" w:rsidP="004B6A60">
      <w:pPr>
        <w:pStyle w:val="Listenabsatz"/>
        <w:numPr>
          <w:ilvl w:val="0"/>
          <w:numId w:val="4"/>
        </w:numPr>
        <w:ind w:left="567" w:hanging="567"/>
        <w:rPr>
          <w:highlight w:val="yellow"/>
        </w:rPr>
      </w:pPr>
      <w:r w:rsidRPr="00BE23E1">
        <w:rPr>
          <w:highlight w:val="yellow"/>
        </w:rPr>
        <w:t xml:space="preserve">SIA </w:t>
      </w:r>
      <w:r w:rsidR="00BF5801" w:rsidRPr="00BE23E1">
        <w:rPr>
          <w:highlight w:val="yellow"/>
        </w:rPr>
        <w:t xml:space="preserve">Ordnung </w:t>
      </w:r>
      <w:r w:rsidRPr="00BE23E1">
        <w:rPr>
          <w:highlight w:val="yellow"/>
        </w:rPr>
        <w:t>103</w:t>
      </w:r>
    </w:p>
    <w:p w:rsidR="004866B7" w:rsidRDefault="004866B7" w:rsidP="00392E9D"/>
    <w:p w:rsidR="00071F8A" w:rsidRPr="0001398F" w:rsidRDefault="00071F8A" w:rsidP="00392E9D"/>
    <w:p w:rsidR="003E2599" w:rsidRPr="00BE23E1" w:rsidRDefault="00C75D65" w:rsidP="004B6A60">
      <w:pPr>
        <w:pStyle w:val="berschrift1"/>
        <w:rPr>
          <w:highlight w:val="yellow"/>
        </w:rPr>
      </w:pPr>
      <w:r w:rsidRPr="00BE23E1">
        <w:rPr>
          <w:highlight w:val="yellow"/>
        </w:rPr>
        <w:t>Nachtragspositionen (Mehr- / Minderleistungen)</w:t>
      </w:r>
    </w:p>
    <w:p w:rsidR="000E1079" w:rsidRPr="00BE23E1" w:rsidRDefault="000E1079" w:rsidP="000E1079">
      <w:pPr>
        <w:rPr>
          <w:highlight w:val="yellow"/>
        </w:rPr>
      </w:pPr>
      <w:r w:rsidRPr="00BE23E1">
        <w:rPr>
          <w:highlight w:val="yellow"/>
        </w:rPr>
        <w:t>Die 10 Fachbereiche werden nachfolgend jeweils mit den zu erwartenden Veränderungen beschrieben.</w:t>
      </w:r>
    </w:p>
    <w:p w:rsidR="000E1079" w:rsidRDefault="000E1079" w:rsidP="000E1079">
      <w:r w:rsidRPr="00BE23E1">
        <w:rPr>
          <w:highlight w:val="yellow"/>
        </w:rPr>
        <w:t>Dabei wird jeweils die Betrachtung „Ausgangslage Grundauftrag“, „Neue Stundenprognose NO“ und „Effe</w:t>
      </w:r>
      <w:r w:rsidRPr="00BE23E1">
        <w:rPr>
          <w:highlight w:val="yellow"/>
        </w:rPr>
        <w:t>k</w:t>
      </w:r>
      <w:r w:rsidRPr="00BE23E1">
        <w:rPr>
          <w:highlight w:val="yellow"/>
        </w:rPr>
        <w:t xml:space="preserve">tiver Nachtrag“ </w:t>
      </w:r>
      <w:r w:rsidR="00616E54" w:rsidRPr="00BE23E1">
        <w:rPr>
          <w:highlight w:val="yellow"/>
        </w:rPr>
        <w:t>ausgewiesen</w:t>
      </w:r>
      <w:r w:rsidRPr="00BE23E1">
        <w:rPr>
          <w:highlight w:val="yellow"/>
        </w:rPr>
        <w:t xml:space="preserve">. Bei allen Darstellungen sind jeweils 10% als Anteil </w:t>
      </w:r>
      <w:r w:rsidR="00071F8A" w:rsidRPr="00BE23E1">
        <w:rPr>
          <w:highlight w:val="yellow"/>
        </w:rPr>
        <w:t>„</w:t>
      </w:r>
      <w:r w:rsidRPr="00BE23E1">
        <w:rPr>
          <w:highlight w:val="yellow"/>
        </w:rPr>
        <w:t>Projektleitung</w:t>
      </w:r>
      <w:r w:rsidR="00071F8A" w:rsidRPr="00BE23E1">
        <w:rPr>
          <w:highlight w:val="yellow"/>
        </w:rPr>
        <w:t>“</w:t>
      </w:r>
      <w:r w:rsidRPr="00BE23E1">
        <w:rPr>
          <w:highlight w:val="yellow"/>
        </w:rPr>
        <w:t xml:space="preserve"> au</w:t>
      </w:r>
      <w:r w:rsidR="00E16CD9" w:rsidRPr="00BE23E1">
        <w:rPr>
          <w:highlight w:val="yellow"/>
        </w:rPr>
        <w:t>sgewi</w:t>
      </w:r>
      <w:r w:rsidR="00E16CD9" w:rsidRPr="00BE23E1">
        <w:rPr>
          <w:highlight w:val="yellow"/>
        </w:rPr>
        <w:t>e</w:t>
      </w:r>
      <w:r w:rsidR="00E16CD9" w:rsidRPr="00BE23E1">
        <w:rPr>
          <w:highlight w:val="yellow"/>
        </w:rPr>
        <w:t>sen</w:t>
      </w:r>
      <w:r w:rsidR="00C4228B" w:rsidRPr="00BE23E1">
        <w:rPr>
          <w:highlight w:val="yellow"/>
        </w:rPr>
        <w:t xml:space="preserve">, dies ist </w:t>
      </w:r>
      <w:r w:rsidR="00071F8A" w:rsidRPr="00BE23E1">
        <w:rPr>
          <w:highlight w:val="yellow"/>
        </w:rPr>
        <w:t xml:space="preserve">in etwa </w:t>
      </w:r>
      <w:r w:rsidR="00E16CD9" w:rsidRPr="00BE23E1">
        <w:rPr>
          <w:highlight w:val="yellow"/>
        </w:rPr>
        <w:t>vergleichbar mit de</w:t>
      </w:r>
      <w:r w:rsidR="00071F8A" w:rsidRPr="00BE23E1">
        <w:rPr>
          <w:highlight w:val="yellow"/>
        </w:rPr>
        <w:t>m Grundauftrag</w:t>
      </w:r>
      <w:r w:rsidRPr="00BE23E1">
        <w:rPr>
          <w:highlight w:val="yellow"/>
        </w:rPr>
        <w:t>.</w:t>
      </w:r>
    </w:p>
    <w:p w:rsidR="000E1079" w:rsidRDefault="000E1079" w:rsidP="000E1079"/>
    <w:p w:rsidR="000E1079" w:rsidRPr="00D91009" w:rsidRDefault="000E1079" w:rsidP="000E1079">
      <w:pPr>
        <w:rPr>
          <w:color w:val="000000" w:themeColor="text1"/>
        </w:rPr>
      </w:pPr>
      <w:r w:rsidRPr="00D91009">
        <w:rPr>
          <w:color w:val="000000" w:themeColor="text1"/>
          <w:highlight w:val="yellow"/>
        </w:rPr>
        <w:t xml:space="preserve">Die </w:t>
      </w:r>
      <w:r w:rsidR="00616E54" w:rsidRPr="00D91009">
        <w:rPr>
          <w:color w:val="000000" w:themeColor="text1"/>
          <w:highlight w:val="yellow"/>
        </w:rPr>
        <w:t>Stunden</w:t>
      </w:r>
      <w:r w:rsidRPr="00D91009">
        <w:rPr>
          <w:color w:val="000000" w:themeColor="text1"/>
          <w:highlight w:val="yellow"/>
        </w:rPr>
        <w:t xml:space="preserve"> aus „Ausgangslage Grundauftrag“ bestehen aus den 10‘800 </w:t>
      </w:r>
      <w:r w:rsidR="00616E54" w:rsidRPr="00D91009">
        <w:rPr>
          <w:color w:val="000000" w:themeColor="text1"/>
          <w:highlight w:val="yellow"/>
        </w:rPr>
        <w:t>h</w:t>
      </w:r>
      <w:r w:rsidRPr="00D91009">
        <w:rPr>
          <w:color w:val="000000" w:themeColor="text1"/>
          <w:highlight w:val="yellow"/>
        </w:rPr>
        <w:t xml:space="preserve"> der Phase „MP/DP“ und den 650 </w:t>
      </w:r>
      <w:r w:rsidR="00616E54" w:rsidRPr="00D91009">
        <w:rPr>
          <w:color w:val="000000" w:themeColor="text1"/>
          <w:highlight w:val="yellow"/>
        </w:rPr>
        <w:t>h</w:t>
      </w:r>
      <w:r w:rsidRPr="00D91009">
        <w:rPr>
          <w:color w:val="000000" w:themeColor="text1"/>
          <w:highlight w:val="yellow"/>
        </w:rPr>
        <w:t xml:space="preserve"> „Plangenehmigungsverfahren UVEK“ (aus dem TP 2 und TP</w:t>
      </w:r>
      <w:r w:rsidR="00E16CD9" w:rsidRPr="00D91009">
        <w:rPr>
          <w:color w:val="000000" w:themeColor="text1"/>
          <w:highlight w:val="yellow"/>
        </w:rPr>
        <w:t xml:space="preserve"> </w:t>
      </w:r>
      <w:r w:rsidRPr="00D91009">
        <w:rPr>
          <w:color w:val="000000" w:themeColor="text1"/>
          <w:highlight w:val="yellow"/>
        </w:rPr>
        <w:t>3</w:t>
      </w:r>
      <w:r w:rsidR="00616E54" w:rsidRPr="00D91009">
        <w:rPr>
          <w:color w:val="000000" w:themeColor="text1"/>
          <w:highlight w:val="yellow"/>
        </w:rPr>
        <w:t>, lassen sich nur schwer untersche</w:t>
      </w:r>
      <w:r w:rsidR="00616E54" w:rsidRPr="00D91009">
        <w:rPr>
          <w:color w:val="000000" w:themeColor="text1"/>
          <w:highlight w:val="yellow"/>
        </w:rPr>
        <w:t>i</w:t>
      </w:r>
      <w:r w:rsidR="00616E54" w:rsidRPr="00D91009">
        <w:rPr>
          <w:color w:val="000000" w:themeColor="text1"/>
          <w:highlight w:val="yellow"/>
        </w:rPr>
        <w:t>den und abtrennen</w:t>
      </w:r>
      <w:r w:rsidRPr="00D91009">
        <w:rPr>
          <w:color w:val="000000" w:themeColor="text1"/>
          <w:highlight w:val="yellow"/>
        </w:rPr>
        <w:t xml:space="preserve">), dies führt zu den </w:t>
      </w:r>
      <w:r w:rsidR="00E16CD9" w:rsidRPr="00D91009">
        <w:rPr>
          <w:color w:val="000000" w:themeColor="text1"/>
          <w:highlight w:val="yellow"/>
        </w:rPr>
        <w:t xml:space="preserve">total </w:t>
      </w:r>
      <w:r w:rsidRPr="00D91009">
        <w:rPr>
          <w:color w:val="000000" w:themeColor="text1"/>
          <w:highlight w:val="yellow"/>
        </w:rPr>
        <w:t xml:space="preserve">11‘450 </w:t>
      </w:r>
      <w:r w:rsidR="00616E54" w:rsidRPr="00D91009">
        <w:rPr>
          <w:color w:val="000000" w:themeColor="text1"/>
          <w:highlight w:val="yellow"/>
        </w:rPr>
        <w:t>h</w:t>
      </w:r>
      <w:r w:rsidRPr="00D91009">
        <w:rPr>
          <w:color w:val="000000" w:themeColor="text1"/>
          <w:highlight w:val="yellow"/>
        </w:rPr>
        <w:t>.</w:t>
      </w:r>
    </w:p>
    <w:p w:rsidR="008D7CC9" w:rsidRDefault="008D7CC9" w:rsidP="008D7CC9">
      <w:pPr>
        <w:rPr>
          <w:color w:val="000000" w:themeColor="text1"/>
        </w:rPr>
      </w:pPr>
      <w:r w:rsidRPr="00BE23E1">
        <w:rPr>
          <w:color w:val="000000" w:themeColor="text1"/>
          <w:highlight w:val="yellow"/>
        </w:rPr>
        <w:t>Im NO 5 haben wir angemerkt, dass wir einen Vorbezug von 480 Stunden als Vorleistung aus den Folg</w:t>
      </w:r>
      <w:r w:rsidRPr="00BE23E1">
        <w:rPr>
          <w:color w:val="000000" w:themeColor="text1"/>
          <w:highlight w:val="yellow"/>
        </w:rPr>
        <w:t>e</w:t>
      </w:r>
      <w:r w:rsidRPr="00BE23E1">
        <w:rPr>
          <w:color w:val="000000" w:themeColor="text1"/>
          <w:highlight w:val="yellow"/>
        </w:rPr>
        <w:t xml:space="preserve">phasen (MP und </w:t>
      </w:r>
      <w:r w:rsidR="00616E54" w:rsidRPr="00BE23E1">
        <w:rPr>
          <w:color w:val="000000" w:themeColor="text1"/>
          <w:highlight w:val="yellow"/>
        </w:rPr>
        <w:t>„P</w:t>
      </w:r>
      <w:r w:rsidRPr="00BE23E1">
        <w:rPr>
          <w:color w:val="000000" w:themeColor="text1"/>
          <w:highlight w:val="yellow"/>
        </w:rPr>
        <w:t>läne für die Ausführung</w:t>
      </w:r>
      <w:r w:rsidR="00616E54" w:rsidRPr="00BE23E1">
        <w:rPr>
          <w:color w:val="000000" w:themeColor="text1"/>
          <w:highlight w:val="yellow"/>
        </w:rPr>
        <w:t>“</w:t>
      </w:r>
      <w:r w:rsidRPr="00BE23E1">
        <w:rPr>
          <w:color w:val="000000" w:themeColor="text1"/>
          <w:highlight w:val="yellow"/>
        </w:rPr>
        <w:t>) für das TP 2 vorsehen, sofern sich die Pläne der Kapitel 10-13,</w:t>
      </w:r>
      <w:r w:rsidRPr="00D91009">
        <w:rPr>
          <w:color w:val="000000" w:themeColor="text1"/>
          <w:highlight w:val="yellow"/>
        </w:rPr>
        <w:t xml:space="preserve"> 20, 30, 40, 50 und 60 ohne allzu grosse Modifikationen in die Folgephase überführen lassen (keine Ä</w:t>
      </w:r>
      <w:r w:rsidRPr="00D91009">
        <w:rPr>
          <w:color w:val="000000" w:themeColor="text1"/>
          <w:highlight w:val="yellow"/>
        </w:rPr>
        <w:t>n</w:t>
      </w:r>
      <w:r w:rsidRPr="00D91009">
        <w:rPr>
          <w:color w:val="000000" w:themeColor="text1"/>
          <w:highlight w:val="yellow"/>
        </w:rPr>
        <w:t xml:space="preserve">derungen der Massstäbe, ohne grosse Veränderungen aus der MK – Genehmigung). Da die Phase MP/DP + PGV im Verhältnis zur Phase „Pläne für die Ausführung“ ca. 1:1 sind, sehen wir eine Reduktion von 240 </w:t>
      </w:r>
      <w:r w:rsidR="00616E54" w:rsidRPr="00D91009">
        <w:rPr>
          <w:color w:val="000000" w:themeColor="text1"/>
          <w:highlight w:val="yellow"/>
        </w:rPr>
        <w:t>h</w:t>
      </w:r>
      <w:r w:rsidRPr="00D91009">
        <w:rPr>
          <w:color w:val="000000" w:themeColor="text1"/>
          <w:highlight w:val="yellow"/>
        </w:rPr>
        <w:t xml:space="preserve"> in der bevorstehenden Phase auf somit </w:t>
      </w:r>
      <w:r w:rsidR="00616E54" w:rsidRPr="00D91009">
        <w:rPr>
          <w:color w:val="000000" w:themeColor="text1"/>
          <w:highlight w:val="yellow"/>
        </w:rPr>
        <w:t xml:space="preserve">effektiv </w:t>
      </w:r>
      <w:r w:rsidRPr="00D91009">
        <w:rPr>
          <w:color w:val="000000" w:themeColor="text1"/>
          <w:highlight w:val="yellow"/>
        </w:rPr>
        <w:t>11'450 h – 240 h = 11‘210 h vor.</w:t>
      </w:r>
      <w:r w:rsidRPr="00D91009">
        <w:rPr>
          <w:color w:val="000000" w:themeColor="text1"/>
        </w:rPr>
        <w:t xml:space="preserve"> </w:t>
      </w:r>
    </w:p>
    <w:p w:rsidR="00CD17EC" w:rsidRDefault="00CD17EC" w:rsidP="008D7CC9">
      <w:pPr>
        <w:rPr>
          <w:color w:val="000000" w:themeColor="text1"/>
        </w:rPr>
      </w:pPr>
    </w:p>
    <w:p w:rsidR="009847F8" w:rsidRDefault="009847F8" w:rsidP="000E1079">
      <w:r w:rsidRPr="00BE23E1">
        <w:rPr>
          <w:highlight w:val="yellow"/>
        </w:rPr>
        <w:t xml:space="preserve">Die Stundenverteilung </w:t>
      </w:r>
      <w:r w:rsidR="00BA6A4F" w:rsidRPr="00BE23E1">
        <w:rPr>
          <w:highlight w:val="yellow"/>
        </w:rPr>
        <w:t xml:space="preserve">auf die einzelnen Honorarkategorien </w:t>
      </w:r>
      <w:r w:rsidRPr="00BE23E1">
        <w:rPr>
          <w:highlight w:val="yellow"/>
        </w:rPr>
        <w:t>erfolgt über ein</w:t>
      </w:r>
      <w:r w:rsidR="00071F8A" w:rsidRPr="00BE23E1">
        <w:rPr>
          <w:highlight w:val="yellow"/>
        </w:rPr>
        <w:t>e p</w:t>
      </w:r>
      <w:r w:rsidRPr="00BE23E1">
        <w:rPr>
          <w:highlight w:val="yellow"/>
        </w:rPr>
        <w:t>rozentual</w:t>
      </w:r>
      <w:r w:rsidR="00071F8A" w:rsidRPr="00BE23E1">
        <w:rPr>
          <w:highlight w:val="yellow"/>
        </w:rPr>
        <w:t>e</w:t>
      </w:r>
      <w:r w:rsidRPr="00BE23E1">
        <w:rPr>
          <w:highlight w:val="yellow"/>
        </w:rPr>
        <w:t xml:space="preserve"> Verteilung, we</w:t>
      </w:r>
      <w:r w:rsidRPr="00BE23E1">
        <w:rPr>
          <w:highlight w:val="yellow"/>
        </w:rPr>
        <w:t>l</w:t>
      </w:r>
      <w:r w:rsidRPr="00BE23E1">
        <w:rPr>
          <w:highlight w:val="yellow"/>
        </w:rPr>
        <w:t>che als Basis unsere Verteilung aus MP/</w:t>
      </w:r>
      <w:r w:rsidRPr="00D91009">
        <w:rPr>
          <w:color w:val="000000" w:themeColor="text1"/>
          <w:highlight w:val="yellow"/>
        </w:rPr>
        <w:t xml:space="preserve">DP und PGV </w:t>
      </w:r>
      <w:r w:rsidR="00071F8A" w:rsidRPr="00D91009">
        <w:rPr>
          <w:color w:val="000000" w:themeColor="text1"/>
          <w:highlight w:val="yellow"/>
        </w:rPr>
        <w:t>de</w:t>
      </w:r>
      <w:r w:rsidR="00071F8A" w:rsidRPr="00BE23E1">
        <w:rPr>
          <w:highlight w:val="yellow"/>
        </w:rPr>
        <w:t xml:space="preserve">s Grundauftrages </w:t>
      </w:r>
      <w:r w:rsidR="00616E54" w:rsidRPr="00BE23E1">
        <w:rPr>
          <w:highlight w:val="yellow"/>
        </w:rPr>
        <w:t>aufweist</w:t>
      </w:r>
      <w:r w:rsidRPr="00BE23E1">
        <w:rPr>
          <w:highlight w:val="yellow"/>
        </w:rPr>
        <w:t>. Dabei sind  15.2% B</w:t>
      </w:r>
      <w:r w:rsidR="00071F8A" w:rsidRPr="00BE23E1">
        <w:rPr>
          <w:highlight w:val="yellow"/>
        </w:rPr>
        <w:t>-</w:t>
      </w:r>
      <w:r w:rsidRPr="00BE23E1">
        <w:rPr>
          <w:highlight w:val="yellow"/>
        </w:rPr>
        <w:t>, 9.9% C</w:t>
      </w:r>
      <w:r w:rsidR="00071F8A" w:rsidRPr="00BE23E1">
        <w:rPr>
          <w:highlight w:val="yellow"/>
        </w:rPr>
        <w:t>-</w:t>
      </w:r>
      <w:r w:rsidRPr="00BE23E1">
        <w:rPr>
          <w:highlight w:val="yellow"/>
        </w:rPr>
        <w:t>, 28.0% D</w:t>
      </w:r>
      <w:r w:rsidR="00071F8A" w:rsidRPr="00BE23E1">
        <w:rPr>
          <w:highlight w:val="yellow"/>
        </w:rPr>
        <w:t>-</w:t>
      </w:r>
      <w:r w:rsidRPr="00BE23E1">
        <w:rPr>
          <w:highlight w:val="yellow"/>
        </w:rPr>
        <w:t>, 16.4% E</w:t>
      </w:r>
      <w:r w:rsidR="00071F8A" w:rsidRPr="00BE23E1">
        <w:rPr>
          <w:highlight w:val="yellow"/>
        </w:rPr>
        <w:t>-</w:t>
      </w:r>
      <w:r w:rsidRPr="00BE23E1">
        <w:rPr>
          <w:highlight w:val="yellow"/>
        </w:rPr>
        <w:t>, 14.6% F</w:t>
      </w:r>
      <w:r w:rsidR="00071F8A" w:rsidRPr="00BE23E1">
        <w:rPr>
          <w:highlight w:val="yellow"/>
        </w:rPr>
        <w:t>-</w:t>
      </w:r>
      <w:r w:rsidRPr="00BE23E1">
        <w:rPr>
          <w:highlight w:val="yellow"/>
        </w:rPr>
        <w:t xml:space="preserve"> und 15.9% G</w:t>
      </w:r>
      <w:r w:rsidR="00071F8A" w:rsidRPr="00BE23E1">
        <w:rPr>
          <w:highlight w:val="yellow"/>
        </w:rPr>
        <w:t xml:space="preserve"> </w:t>
      </w:r>
      <w:r w:rsidRPr="00BE23E1">
        <w:rPr>
          <w:highlight w:val="yellow"/>
        </w:rPr>
        <w:t>-</w:t>
      </w:r>
      <w:r w:rsidR="00071F8A" w:rsidRPr="00BE23E1">
        <w:rPr>
          <w:highlight w:val="yellow"/>
        </w:rPr>
        <w:t xml:space="preserve"> </w:t>
      </w:r>
      <w:r w:rsidRPr="00BE23E1">
        <w:rPr>
          <w:highlight w:val="yellow"/>
        </w:rPr>
        <w:t>Stunden jeweils verteilt eingeflossen. Dies wied</w:t>
      </w:r>
      <w:r w:rsidRPr="00BE23E1">
        <w:rPr>
          <w:highlight w:val="yellow"/>
        </w:rPr>
        <w:t>e</w:t>
      </w:r>
      <w:r w:rsidRPr="00BE23E1">
        <w:rPr>
          <w:highlight w:val="yellow"/>
        </w:rPr>
        <w:t xml:space="preserve">rum ergibt einen Vergleichswert </w:t>
      </w:r>
      <w:r w:rsidR="00071F8A" w:rsidRPr="00BE23E1">
        <w:rPr>
          <w:highlight w:val="yellow"/>
        </w:rPr>
        <w:t xml:space="preserve">(theoretischer ZMT) </w:t>
      </w:r>
      <w:r w:rsidRPr="00BE23E1">
        <w:rPr>
          <w:highlight w:val="yellow"/>
        </w:rPr>
        <w:t>von 87.60 CHF/h.</w:t>
      </w:r>
    </w:p>
    <w:p w:rsidR="009847F8" w:rsidRDefault="009847F8" w:rsidP="000E1079"/>
    <w:p w:rsidR="00616E54" w:rsidRPr="00653C89" w:rsidRDefault="00616E54" w:rsidP="000E1079">
      <w:pPr>
        <w:rPr>
          <w:highlight w:val="yellow"/>
        </w:rPr>
      </w:pPr>
      <w:r w:rsidRPr="00BE23E1">
        <w:rPr>
          <w:highlight w:val="yellow"/>
        </w:rPr>
        <w:t xml:space="preserve">Im Weiteren ist anzumerken, dass die Informationen dieser Offerte auf der Basis der eingereichten MK-Dossiers </w:t>
      </w:r>
      <w:r w:rsidR="00BE23E1" w:rsidRPr="00BE23E1">
        <w:rPr>
          <w:highlight w:val="yellow"/>
        </w:rPr>
        <w:t xml:space="preserve">per Ende 2015, </w:t>
      </w:r>
      <w:r w:rsidRPr="00BE23E1">
        <w:rPr>
          <w:highlight w:val="yellow"/>
        </w:rPr>
        <w:t>AP per Ende Januar</w:t>
      </w:r>
      <w:r w:rsidR="00BA6A4F" w:rsidRPr="00BE23E1">
        <w:rPr>
          <w:highlight w:val="yellow"/>
        </w:rPr>
        <w:t xml:space="preserve"> 2016</w:t>
      </w:r>
      <w:r w:rsidR="00BE23E1" w:rsidRPr="00BE23E1">
        <w:rPr>
          <w:highlight w:val="yellow"/>
        </w:rPr>
        <w:t xml:space="preserve"> und dem MP-Dossier (ende Februar, ohne Rückme</w:t>
      </w:r>
      <w:r w:rsidR="00BE23E1" w:rsidRPr="00BE23E1">
        <w:rPr>
          <w:highlight w:val="yellow"/>
        </w:rPr>
        <w:t>l</w:t>
      </w:r>
      <w:r w:rsidR="00BE23E1" w:rsidRPr="00653C89">
        <w:rPr>
          <w:highlight w:val="yellow"/>
        </w:rPr>
        <w:t>dung und Stellungnahme)</w:t>
      </w:r>
      <w:r w:rsidRPr="00653C89">
        <w:rPr>
          <w:highlight w:val="yellow"/>
        </w:rPr>
        <w:t xml:space="preserve"> basiert. </w:t>
      </w:r>
    </w:p>
    <w:p w:rsidR="00257F0E" w:rsidRPr="00653C89" w:rsidRDefault="00257F0E" w:rsidP="000E1079">
      <w:pPr>
        <w:rPr>
          <w:highlight w:val="yellow"/>
        </w:rPr>
      </w:pPr>
    </w:p>
    <w:p w:rsidR="00257F0E" w:rsidRPr="00653C89" w:rsidRDefault="00613423" w:rsidP="000E1079">
      <w:pPr>
        <w:rPr>
          <w:highlight w:val="yellow"/>
        </w:rPr>
      </w:pPr>
      <w:r w:rsidRPr="00653C89">
        <w:rPr>
          <w:highlight w:val="yellow"/>
        </w:rPr>
        <w:t xml:space="preserve">Zum </w:t>
      </w:r>
      <w:r w:rsidR="00257F0E" w:rsidRPr="00653C89">
        <w:rPr>
          <w:highlight w:val="yellow"/>
        </w:rPr>
        <w:t xml:space="preserve">Vergleich der Stundenprognose NO mit der Stundenvorgabe gemäss Vertrag </w:t>
      </w:r>
      <w:r w:rsidRPr="00653C89">
        <w:rPr>
          <w:highlight w:val="yellow"/>
        </w:rPr>
        <w:t>ist folgendes festzuha</w:t>
      </w:r>
      <w:r w:rsidRPr="00653C89">
        <w:rPr>
          <w:highlight w:val="yellow"/>
        </w:rPr>
        <w:t>l</w:t>
      </w:r>
      <w:r w:rsidRPr="00653C89">
        <w:rPr>
          <w:highlight w:val="yellow"/>
        </w:rPr>
        <w:t xml:space="preserve">ten. Obwohl die Baukosten </w:t>
      </w:r>
      <w:r w:rsidR="00BA6A4F" w:rsidRPr="00653C89">
        <w:rPr>
          <w:highlight w:val="yellow"/>
        </w:rPr>
        <w:t xml:space="preserve">im </w:t>
      </w:r>
      <w:r w:rsidRPr="00653C89">
        <w:rPr>
          <w:highlight w:val="yellow"/>
        </w:rPr>
        <w:t>MK tiefer veranschlagt sind als die des EK werden die für das MP/DP ben</w:t>
      </w:r>
      <w:r w:rsidRPr="00653C89">
        <w:rPr>
          <w:highlight w:val="yellow"/>
        </w:rPr>
        <w:t>ö</w:t>
      </w:r>
      <w:r w:rsidRPr="00653C89">
        <w:rPr>
          <w:highlight w:val="yellow"/>
        </w:rPr>
        <w:t>tigten Stunden höher veranschlagt. Dies hat folgende Gründe:</w:t>
      </w:r>
    </w:p>
    <w:p w:rsidR="006B5B90" w:rsidRPr="00653C89" w:rsidRDefault="00613423" w:rsidP="006B5B90">
      <w:pPr>
        <w:pStyle w:val="Listenabsatz"/>
        <w:numPr>
          <w:ilvl w:val="0"/>
          <w:numId w:val="4"/>
        </w:numPr>
        <w:ind w:left="567" w:hanging="567"/>
        <w:rPr>
          <w:highlight w:val="yellow"/>
        </w:rPr>
      </w:pPr>
      <w:r w:rsidRPr="00653C89">
        <w:rPr>
          <w:highlight w:val="yellow"/>
        </w:rPr>
        <w:t xml:space="preserve">Die massive Erhöhung der Baukosten bei den Teilprojekte Tunnel Ebenrain (Faktor 2) und Brücken (Faktor 5) sind stark ingenieurlastig. </w:t>
      </w:r>
    </w:p>
    <w:p w:rsidR="00613423" w:rsidRPr="00653C89" w:rsidRDefault="00924AFF" w:rsidP="006B5B90">
      <w:pPr>
        <w:pStyle w:val="Listenabsatz"/>
        <w:numPr>
          <w:ilvl w:val="0"/>
          <w:numId w:val="4"/>
        </w:numPr>
        <w:ind w:left="567" w:hanging="567"/>
        <w:rPr>
          <w:highlight w:val="yellow"/>
        </w:rPr>
      </w:pPr>
      <w:r w:rsidRPr="00653C89">
        <w:rPr>
          <w:highlight w:val="yellow"/>
        </w:rPr>
        <w:t>Anderseits bewirken die Minderbaukosten bei den Stützbauwerken (Reduktion der Anzahl Ersatza</w:t>
      </w:r>
      <w:r w:rsidRPr="00653C89">
        <w:rPr>
          <w:highlight w:val="yellow"/>
        </w:rPr>
        <w:t>n</w:t>
      </w:r>
      <w:r w:rsidRPr="00653C89">
        <w:rPr>
          <w:highlight w:val="yellow"/>
        </w:rPr>
        <w:t>ker) und Schutzbauwerken (mit gerin</w:t>
      </w:r>
      <w:r w:rsidR="00C10EFA" w:rsidRPr="00653C89">
        <w:rPr>
          <w:highlight w:val="yellow"/>
        </w:rPr>
        <w:t>gem Ingenieeringaufwand) nur eine</w:t>
      </w:r>
      <w:r w:rsidRPr="00653C89">
        <w:rPr>
          <w:highlight w:val="yellow"/>
        </w:rPr>
        <w:t xml:space="preserve"> sehr gerin</w:t>
      </w:r>
      <w:r w:rsidR="00C10EFA" w:rsidRPr="00653C89">
        <w:rPr>
          <w:highlight w:val="yellow"/>
        </w:rPr>
        <w:t>ge</w:t>
      </w:r>
      <w:r w:rsidRPr="00653C89">
        <w:rPr>
          <w:highlight w:val="yellow"/>
        </w:rPr>
        <w:t xml:space="preserve"> Reduktion des Projektierungsaufwandes.</w:t>
      </w:r>
    </w:p>
    <w:p w:rsidR="00924AFF" w:rsidRPr="00653C89" w:rsidRDefault="00924AFF" w:rsidP="000E1079">
      <w:pPr>
        <w:rPr>
          <w:highlight w:val="yellow"/>
        </w:rPr>
      </w:pPr>
    </w:p>
    <w:p w:rsidR="00924AFF" w:rsidRPr="002957AB" w:rsidRDefault="00924AFF" w:rsidP="000E1079">
      <w:r w:rsidRPr="00653C89">
        <w:rPr>
          <w:highlight w:val="yellow"/>
        </w:rPr>
        <w:t>Auf Niveau Objektgattung ist der Vergleich EK-MK</w:t>
      </w:r>
      <w:r w:rsidR="00653C89" w:rsidRPr="00653C89">
        <w:rPr>
          <w:highlight w:val="yellow"/>
        </w:rPr>
        <w:t>-MP</w:t>
      </w:r>
      <w:r w:rsidRPr="00653C89">
        <w:rPr>
          <w:highlight w:val="yellow"/>
        </w:rPr>
        <w:t xml:space="preserve"> teilweise schwierig, da die bauherrenseitige Stu</w:t>
      </w:r>
      <w:r w:rsidRPr="00653C89">
        <w:rPr>
          <w:highlight w:val="yellow"/>
        </w:rPr>
        <w:t>n</w:t>
      </w:r>
      <w:r w:rsidRPr="00653C89">
        <w:rPr>
          <w:highlight w:val="yellow"/>
        </w:rPr>
        <w:t xml:space="preserve">denvorgabe nur auf die 3 Teilprojekte </w:t>
      </w:r>
      <w:r w:rsidR="00CA4456" w:rsidRPr="00653C89">
        <w:rPr>
          <w:highlight w:val="yellow"/>
        </w:rPr>
        <w:t xml:space="preserve">bezogen war und </w:t>
      </w:r>
      <w:r w:rsidR="00C10EFA" w:rsidRPr="00653C89">
        <w:rPr>
          <w:highlight w:val="yellow"/>
        </w:rPr>
        <w:t xml:space="preserve">wir zum damaligen Zeitpunkt </w:t>
      </w:r>
      <w:r w:rsidR="00CA4456" w:rsidRPr="00653C89">
        <w:rPr>
          <w:highlight w:val="yellow"/>
        </w:rPr>
        <w:t>zum Teil nur summ</w:t>
      </w:r>
      <w:r w:rsidR="00CA4456" w:rsidRPr="00653C89">
        <w:rPr>
          <w:highlight w:val="yellow"/>
        </w:rPr>
        <w:t>a</w:t>
      </w:r>
      <w:r w:rsidR="00CA4456" w:rsidRPr="00653C89">
        <w:rPr>
          <w:highlight w:val="yellow"/>
        </w:rPr>
        <w:t xml:space="preserve">risch die Aufteilung auf die Objektgattungen vornehmen konnten. </w:t>
      </w:r>
      <w:r w:rsidR="004B12F5" w:rsidRPr="00653C89">
        <w:rPr>
          <w:highlight w:val="yellow"/>
        </w:rPr>
        <w:t>Deshalb haben wir dieser NO detaillierte Aufwandschätzungen, basierend auf den effektiv zu erstellenden Dokumenten beigelegt, woraus der erfo</w:t>
      </w:r>
      <w:r w:rsidR="004B12F5" w:rsidRPr="00653C89">
        <w:rPr>
          <w:highlight w:val="yellow"/>
        </w:rPr>
        <w:t>r</w:t>
      </w:r>
      <w:r w:rsidR="004B12F5" w:rsidRPr="00653C89">
        <w:rPr>
          <w:highlight w:val="yellow"/>
        </w:rPr>
        <w:t>derliche Aufwand nachvollziehbar aufgezeigt ist.</w:t>
      </w:r>
    </w:p>
    <w:p w:rsidR="00CA4456" w:rsidRPr="00D26BDD" w:rsidRDefault="00CA4456" w:rsidP="00D26BDD"/>
    <w:p w:rsidR="00CA4456" w:rsidRPr="00D26BDD" w:rsidRDefault="00CA4456" w:rsidP="00D26BDD"/>
    <w:p w:rsidR="002957AB" w:rsidRDefault="002957AB">
      <w:pPr>
        <w:tabs>
          <w:tab w:val="clear" w:pos="567"/>
        </w:tabs>
        <w:overflowPunct/>
        <w:autoSpaceDE/>
        <w:autoSpaceDN/>
        <w:adjustRightInd/>
        <w:jc w:val="left"/>
        <w:textAlignment w:val="auto"/>
        <w:rPr>
          <w:b/>
          <w:bCs/>
          <w:color w:val="000000" w:themeColor="text1"/>
          <w:sz w:val="24"/>
        </w:rPr>
      </w:pPr>
      <w:r>
        <w:rPr>
          <w:color w:val="000000" w:themeColor="text1"/>
        </w:rPr>
        <w:br w:type="page"/>
      </w:r>
    </w:p>
    <w:p w:rsidR="00C75D65" w:rsidRPr="00C75D65" w:rsidRDefault="00C75D65" w:rsidP="00C75D65">
      <w:pPr>
        <w:pStyle w:val="berschrift2"/>
        <w:rPr>
          <w:color w:val="000000" w:themeColor="text1"/>
        </w:rPr>
      </w:pPr>
      <w:r w:rsidRPr="00C75D65">
        <w:rPr>
          <w:color w:val="000000" w:themeColor="text1"/>
        </w:rPr>
        <w:lastRenderedPageBreak/>
        <w:t xml:space="preserve">TP 1 – Tunnel / Geotechnik: </w:t>
      </w:r>
      <w:r w:rsidRPr="00C75D65">
        <w:rPr>
          <w:color w:val="000000" w:themeColor="text1"/>
        </w:rPr>
        <w:tab/>
        <w:t>Tunnel</w:t>
      </w:r>
      <w:r w:rsidR="00653C89">
        <w:rPr>
          <w:color w:val="000000" w:themeColor="text1"/>
        </w:rPr>
        <w:t xml:space="preserve">   </w:t>
      </w:r>
      <w:r w:rsidR="00653C89" w:rsidRPr="00653C89">
        <w:rPr>
          <w:color w:val="FF0000"/>
        </w:rPr>
        <w:t>(</w:t>
      </w:r>
      <w:proofErr w:type="spellStart"/>
      <w:r w:rsidR="00653C89" w:rsidRPr="00653C89">
        <w:rPr>
          <w:color w:val="FF0000"/>
        </w:rPr>
        <w:t>M.Bäumle</w:t>
      </w:r>
      <w:proofErr w:type="spellEnd"/>
      <w:r w:rsidR="00653C89" w:rsidRPr="00653C89">
        <w:rPr>
          <w:color w:val="FF0000"/>
        </w:rPr>
        <w:t>)</w:t>
      </w:r>
    </w:p>
    <w:p w:rsidR="006B5B90" w:rsidRDefault="006B5B90" w:rsidP="006B5B90">
      <w:r>
        <w:t>Projektbesonderheit</w:t>
      </w:r>
    </w:p>
    <w:p w:rsidR="00611268" w:rsidRPr="006B5B90" w:rsidRDefault="00CA4456" w:rsidP="006B5B90">
      <w:pPr>
        <w:pStyle w:val="Listenabsatz"/>
        <w:numPr>
          <w:ilvl w:val="0"/>
          <w:numId w:val="7"/>
        </w:numPr>
        <w:ind w:left="567" w:hanging="567"/>
        <w:textAlignment w:val="auto"/>
      </w:pPr>
      <w:r w:rsidRPr="006B5B90">
        <w:t xml:space="preserve">Der bestehende Tunnel Ebenrain entspricht in vielen Belangen nicht dem heutigen Fachhandbuch oder den heutigen Normen und Richtlinien. Die beengten </w:t>
      </w:r>
      <w:r w:rsidR="004B12F5" w:rsidRPr="006B5B90">
        <w:t>Verhältnisse</w:t>
      </w:r>
      <w:r w:rsidRPr="006B5B90">
        <w:t xml:space="preserve"> erschweren eine Lösungsfi</w:t>
      </w:r>
      <w:r w:rsidRPr="006B5B90">
        <w:t>n</w:t>
      </w:r>
      <w:r w:rsidRPr="006B5B90">
        <w:t>dung erheblich, da nicht auf übliche Standard-Lösungen, z.B. gemäss Fachhandbuch, zurückgegri</w:t>
      </w:r>
      <w:r w:rsidRPr="006B5B90">
        <w:t>f</w:t>
      </w:r>
      <w:r w:rsidRPr="006B5B90">
        <w:t xml:space="preserve">fen werden kann. Es müssen daher objektspezifische Konzepte erarbeitet werden – in diesem Fall oft Sonderlösungen -   und die in vielen Fällen zu Kompromisslösungen führen, die </w:t>
      </w:r>
      <w:r w:rsidR="00611268" w:rsidRPr="006B5B90">
        <w:t>letztlich auch e</w:t>
      </w:r>
      <w:r w:rsidR="00611268" w:rsidRPr="006B5B90">
        <w:t>i</w:t>
      </w:r>
      <w:r w:rsidR="00611268" w:rsidRPr="006B5B90">
        <w:t>nen</w:t>
      </w:r>
      <w:r w:rsidRPr="006B5B90">
        <w:t xml:space="preserve"> </w:t>
      </w:r>
      <w:r w:rsidR="00611268" w:rsidRPr="006B5B90">
        <w:t xml:space="preserve">erheblichem Aufwand nach sich ziehen betreffend </w:t>
      </w:r>
      <w:r w:rsidR="00C10EFA" w:rsidRPr="006B5B90">
        <w:t>„</w:t>
      </w:r>
      <w:r w:rsidR="00611268" w:rsidRPr="006B5B90">
        <w:t>Vorstellen-Anträge-Diskussionen-Alternativlösungen</w:t>
      </w:r>
      <w:r w:rsidR="00C10EFA" w:rsidRPr="006B5B90">
        <w:t>“</w:t>
      </w:r>
      <w:r w:rsidR="00611268" w:rsidRPr="006B5B90">
        <w:t xml:space="preserve"> bis zur definitiven Entscheidfällung. </w:t>
      </w:r>
    </w:p>
    <w:p w:rsidR="00CA4456" w:rsidRPr="006B5B90" w:rsidRDefault="00CA4456" w:rsidP="006B5B90">
      <w:pPr>
        <w:pStyle w:val="Listenabsatz"/>
        <w:numPr>
          <w:ilvl w:val="0"/>
          <w:numId w:val="7"/>
        </w:numPr>
        <w:ind w:left="567" w:hanging="567"/>
        <w:textAlignment w:val="auto"/>
      </w:pPr>
      <w:r w:rsidRPr="006B5B90">
        <w:t xml:space="preserve">Dieser versteckte, erhebliche Mehraufwand </w:t>
      </w:r>
      <w:r w:rsidR="00611268" w:rsidRPr="006B5B90">
        <w:t>konnte bei der Stundenverifikation im Rahmen der O</w:t>
      </w:r>
      <w:r w:rsidR="00611268" w:rsidRPr="006B5B90">
        <w:t>f</w:t>
      </w:r>
      <w:r w:rsidR="00611268" w:rsidRPr="006B5B90">
        <w:t>fertstellung nicht berücksichtigt werden. Unter anderem auch deshalb nicht, weil dieser Aufwand erst bei der Detailbearbeitung ersichtlich wird.</w:t>
      </w:r>
    </w:p>
    <w:p w:rsidR="00CA4456" w:rsidRDefault="00CA4456" w:rsidP="00CA4456">
      <w:pPr>
        <w:tabs>
          <w:tab w:val="clear" w:pos="567"/>
        </w:tabs>
        <w:rPr>
          <w:color w:val="00B050"/>
        </w:rPr>
      </w:pPr>
    </w:p>
    <w:p w:rsidR="00CA4456" w:rsidRPr="006B5B90" w:rsidRDefault="00CA4456" w:rsidP="006B5B90">
      <w:r w:rsidRPr="006B5B90">
        <w:t>Bankettersatz / Ulmendrainage Tunnel Ebenrain</w:t>
      </w:r>
    </w:p>
    <w:p w:rsidR="00CA4456" w:rsidRPr="006B5B90" w:rsidRDefault="00CA4456" w:rsidP="006B5B90">
      <w:pPr>
        <w:pStyle w:val="Listenabsatz"/>
        <w:numPr>
          <w:ilvl w:val="0"/>
          <w:numId w:val="7"/>
        </w:numPr>
        <w:ind w:left="567" w:hanging="567"/>
        <w:textAlignment w:val="auto"/>
      </w:pPr>
      <w:r w:rsidRPr="006B5B90">
        <w:t>Die im MK vorgeschlagene Lösung ist technisch bedeutend aufwendiger als die Variante aus dem EK II. Als Beispiel sollten im EK II die Bankette nicht ersetzt werden. Wie sich zeigte, ist dies jedoch zur Erfüllen der Projektziele und Normanforderung notwendig. Das Ausarbeiten dieser Lösungen u</w:t>
      </w:r>
      <w:r w:rsidRPr="006B5B90">
        <w:t>n</w:t>
      </w:r>
      <w:r w:rsidRPr="006B5B90">
        <w:t xml:space="preserve">ter Berücksichtigung der Eigenheiten der bestehenden Bausubstanz ist sehr zeitintensiv. Infolge </w:t>
      </w:r>
      <w:proofErr w:type="gramStart"/>
      <w:r w:rsidRPr="006B5B90">
        <w:t>Platzmangel</w:t>
      </w:r>
      <w:proofErr w:type="gramEnd"/>
      <w:r w:rsidRPr="006B5B90">
        <w:t xml:space="preserve">, u.a. zu wenig Platz im Widerlagerbereich, kommt es zu unterschiedlichen Lösungen für die Oströhre-BS (Schlitzrinne) und die Weströhre-LU (Entwässerungsschächte). Es sind </w:t>
      </w:r>
      <w:r w:rsidR="00C10EFA" w:rsidRPr="006B5B90">
        <w:t>daher auch</w:t>
      </w:r>
      <w:r w:rsidRPr="006B5B90">
        <w:t xml:space="preserve"> mehr</w:t>
      </w:r>
      <w:r w:rsidR="00C10EFA" w:rsidRPr="006B5B90">
        <w:t xml:space="preserve"> Details und</w:t>
      </w:r>
      <w:r w:rsidRPr="006B5B90">
        <w:t xml:space="preserve"> Pläne zu erstellen was zu einem grösseren Planungsaufwand führt als ursprünglich angenommen. </w:t>
      </w:r>
    </w:p>
    <w:p w:rsidR="00CA4456" w:rsidRDefault="00CA4456" w:rsidP="006B5B90">
      <w:pPr>
        <w:tabs>
          <w:tab w:val="clear" w:pos="567"/>
        </w:tabs>
        <w:contextualSpacing/>
      </w:pPr>
    </w:p>
    <w:p w:rsidR="00CA4456" w:rsidRPr="006B5B90" w:rsidRDefault="00CA4456" w:rsidP="006B5B90">
      <w:r w:rsidRPr="006B5B90">
        <w:t>Tunnelbeschichtung Ebenrain</w:t>
      </w:r>
    </w:p>
    <w:p w:rsidR="00CA4456" w:rsidRDefault="00CA4456" w:rsidP="00CA4456">
      <w:pPr>
        <w:pStyle w:val="Listenabsatz"/>
        <w:numPr>
          <w:ilvl w:val="0"/>
          <w:numId w:val="7"/>
        </w:numPr>
        <w:ind w:left="567" w:hanging="567"/>
        <w:textAlignment w:val="auto"/>
      </w:pPr>
      <w:r w:rsidRPr="006B5B90">
        <w:t>Im EK II wurde auf eine Beschichtungserneuerung verzichtet. In der Genehmigung vom 21.12.2012 wurde eine erneute Untersuchung/Abklärung im Zusammenhang mit der Beschichtung zur Auflage gemacht. Die Abklärungen im MK zeigten, dass eine Erneuerung der Beschichtung für den Ebenrai</w:t>
      </w:r>
      <w:r w:rsidRPr="006B5B90">
        <w:t>n</w:t>
      </w:r>
      <w:r w:rsidRPr="006B5B90">
        <w:t xml:space="preserve">tunnel erforderlich ist. Die Planerleistungen fehlen jedoch vollständig im Grundauftrag. </w:t>
      </w:r>
    </w:p>
    <w:p w:rsidR="00CA4456" w:rsidRDefault="00CA4456" w:rsidP="00CA4456"/>
    <w:p w:rsidR="00CA4456" w:rsidRPr="006B5B90" w:rsidRDefault="00CA4456" w:rsidP="006B5B90">
      <w:r w:rsidRPr="006B5B90">
        <w:t>Antirezirkulationswand Ebenrain</w:t>
      </w:r>
    </w:p>
    <w:p w:rsidR="00CA4456" w:rsidRPr="006B5B90" w:rsidRDefault="00CA4456" w:rsidP="006B5B90">
      <w:pPr>
        <w:pStyle w:val="Listenabsatz"/>
        <w:numPr>
          <w:ilvl w:val="0"/>
          <w:numId w:val="7"/>
        </w:numPr>
        <w:ind w:left="567" w:hanging="567"/>
        <w:textAlignment w:val="auto"/>
      </w:pPr>
      <w:r w:rsidRPr="006B5B90">
        <w:t>Der Bedarf einer Antirezirkulationswand wurde im Projektverlauf am Ende der MK-Bearbeitung e</w:t>
      </w:r>
      <w:r w:rsidRPr="006B5B90">
        <w:t>r</w:t>
      </w:r>
      <w:r w:rsidRPr="006B5B90">
        <w:t>kannt (siehe Bericht; Risikoanalyse Tunnel Ebenrain vom 16.11.2015, Amberg Engineering AG). Die Planerleistungen fehlen daher vollständig im Grundauftrag un</w:t>
      </w:r>
      <w:r w:rsidR="006B5B90">
        <w:t>d werden hier</w:t>
      </w:r>
      <w:r w:rsidR="00611268" w:rsidRPr="006B5B90">
        <w:t>mit nachofferiert.</w:t>
      </w:r>
      <w:r w:rsidRPr="006B5B90">
        <w:t xml:space="preserve">  </w:t>
      </w:r>
    </w:p>
    <w:p w:rsidR="00CA4456" w:rsidRDefault="00CA4456" w:rsidP="00CA4456">
      <w:pPr>
        <w:tabs>
          <w:tab w:val="clear" w:pos="567"/>
        </w:tabs>
        <w:rPr>
          <w:color w:val="00B050"/>
        </w:rPr>
      </w:pPr>
    </w:p>
    <w:p w:rsidR="00CA4456" w:rsidRPr="00FB618E" w:rsidRDefault="00CA4456" w:rsidP="006B5B90">
      <w:pPr>
        <w:rPr>
          <w:b/>
          <w:i/>
          <w:color w:val="00B050"/>
        </w:rPr>
      </w:pPr>
      <w:r w:rsidRPr="006B5B90">
        <w:t>Quellfassung Ebenrain</w:t>
      </w:r>
    </w:p>
    <w:p w:rsidR="001C58A7" w:rsidRDefault="00CA4456" w:rsidP="006B5B90">
      <w:pPr>
        <w:pStyle w:val="Listenabsatz"/>
        <w:numPr>
          <w:ilvl w:val="0"/>
          <w:numId w:val="7"/>
        </w:numPr>
        <w:ind w:left="567" w:hanging="567"/>
        <w:textAlignment w:val="auto"/>
      </w:pPr>
      <w:r w:rsidRPr="006B5B90">
        <w:t>Die Ergiebigkeit,  Zusammenhänge und Auswirkungen dieser Quelle z.B. auf Dritte (Schloss Ebe</w:t>
      </w:r>
      <w:r w:rsidRPr="006B5B90">
        <w:t>n</w:t>
      </w:r>
      <w:r w:rsidRPr="006B5B90">
        <w:t>rain) waren zum Zeitpunkt der Offerte nicht bekannt. Die best. Quellfassung ist für die kommenden Arbeiten im Eben</w:t>
      </w:r>
      <w:r w:rsidR="00C10EFA" w:rsidRPr="006B5B90">
        <w:t xml:space="preserve">raintunnel eine Erschwernis, </w:t>
      </w:r>
      <w:r w:rsidRPr="006B5B90">
        <w:t>muss da</w:t>
      </w:r>
      <w:r w:rsidR="00C10EFA" w:rsidRPr="006B5B90">
        <w:t>her im MP klar definiert werden und erfordert entsprechende provisorische oder definitive</w:t>
      </w:r>
      <w:r w:rsidRPr="006B5B90">
        <w:t xml:space="preserve"> </w:t>
      </w:r>
      <w:r w:rsidR="00C10EFA" w:rsidRPr="006B5B90">
        <w:t>Lösungen.</w:t>
      </w:r>
      <w:r w:rsidR="00611268" w:rsidRPr="006B5B90">
        <w:t xml:space="preserve"> </w:t>
      </w:r>
    </w:p>
    <w:p w:rsidR="007D1458" w:rsidRPr="007D1458" w:rsidRDefault="007D1458" w:rsidP="00653C89">
      <w:pPr>
        <w:tabs>
          <w:tab w:val="clear" w:pos="567"/>
        </w:tabs>
        <w:rPr>
          <w:color w:val="FF0000"/>
        </w:rPr>
      </w:pPr>
    </w:p>
    <w:p w:rsidR="007D1458" w:rsidRPr="00BB2238" w:rsidRDefault="007D1458" w:rsidP="00653C89">
      <w:pPr>
        <w:tabs>
          <w:tab w:val="clear" w:pos="567"/>
        </w:tabs>
        <w:rPr>
          <w:color w:val="FF0000"/>
        </w:rPr>
      </w:pPr>
      <w:r w:rsidRPr="007D1458">
        <w:rPr>
          <w:color w:val="FF0000"/>
        </w:rPr>
        <w:t>Die vorgängig beschriebenen Massnahmen wurde</w:t>
      </w:r>
      <w:r>
        <w:rPr>
          <w:color w:val="FF0000"/>
        </w:rPr>
        <w:t>n</w:t>
      </w:r>
      <w:r w:rsidRPr="007D1458">
        <w:rPr>
          <w:color w:val="FF0000"/>
        </w:rPr>
        <w:t xml:space="preserve"> vor Projektbeginn Phase MP per Ende Januar 2016 ab</w:t>
      </w:r>
      <w:r>
        <w:rPr>
          <w:color w:val="FF0000"/>
        </w:rPr>
        <w:t xml:space="preserve">geschätzt. Diese Abschätzung ergab, dass für die Phase MP total  </w:t>
      </w:r>
      <w:r w:rsidRPr="007D1458">
        <w:rPr>
          <w:b/>
          <w:color w:val="FF0000"/>
        </w:rPr>
        <w:t>3‘000 Stunden</w:t>
      </w:r>
      <w:r>
        <w:rPr>
          <w:color w:val="FF0000"/>
        </w:rPr>
        <w:t xml:space="preserve"> für den</w:t>
      </w:r>
      <w:r w:rsidRPr="007D1458">
        <w:rPr>
          <w:color w:val="FF0000"/>
        </w:rPr>
        <w:t xml:space="preserve"> Fachbereich</w:t>
      </w:r>
      <w:r>
        <w:rPr>
          <w:color w:val="FF0000"/>
        </w:rPr>
        <w:t xml:space="preserve"> erwartet wurden.</w:t>
      </w:r>
      <w:ins w:id="8" w:author="Schädler Beat" w:date="2017-05-29T09:32:00Z">
        <w:r w:rsidR="007F632E">
          <w:rPr>
            <w:color w:val="FF0000"/>
          </w:rPr>
          <w:t xml:space="preserve"> </w:t>
        </w:r>
        <w:r w:rsidR="007F632E" w:rsidRPr="00872046">
          <w:rPr>
            <w:color w:val="FF0000"/>
          </w:rPr>
          <w:t xml:space="preserve">Es zeigte sich nun, dass der Aufwand zur Erstellung des MP im Vergleich zu den </w:t>
        </w:r>
      </w:ins>
      <w:ins w:id="9" w:author="Schädler Beat" w:date="2017-05-29T09:34:00Z">
        <w:r w:rsidR="007F632E" w:rsidRPr="00872046">
          <w:rPr>
            <w:color w:val="FF0000"/>
          </w:rPr>
          <w:t>ang</w:t>
        </w:r>
        <w:r w:rsidR="007F632E" w:rsidRPr="00872046">
          <w:rPr>
            <w:color w:val="FF0000"/>
          </w:rPr>
          <w:t>e</w:t>
        </w:r>
        <w:r w:rsidR="007F632E" w:rsidRPr="00872046">
          <w:rPr>
            <w:color w:val="FF0000"/>
          </w:rPr>
          <w:t xml:space="preserve">meldeten Leistungen und </w:t>
        </w:r>
        <w:r w:rsidR="007F632E" w:rsidRPr="00BB2238">
          <w:rPr>
            <w:color w:val="FF0000"/>
          </w:rPr>
          <w:t>d</w:t>
        </w:r>
        <w:r w:rsidR="008B5191" w:rsidRPr="00BB2238">
          <w:rPr>
            <w:color w:val="FF0000"/>
          </w:rPr>
          <w:t xml:space="preserve">eren Aufwandschätzung geringer ausgefallen ist. </w:t>
        </w:r>
      </w:ins>
    </w:p>
    <w:p w:rsidR="007D1458" w:rsidRPr="001469F9" w:rsidRDefault="007D1458" w:rsidP="00653C89">
      <w:pPr>
        <w:tabs>
          <w:tab w:val="clear" w:pos="567"/>
        </w:tabs>
        <w:rPr>
          <w:color w:val="FF0000"/>
        </w:rPr>
      </w:pPr>
    </w:p>
    <w:p w:rsidR="00653C89" w:rsidRPr="00872046" w:rsidRDefault="008B5191" w:rsidP="00653C89">
      <w:pPr>
        <w:rPr>
          <w:b/>
          <w:i/>
          <w:color w:val="FF0000"/>
        </w:rPr>
      </w:pPr>
      <w:ins w:id="10" w:author="Schädler Beat" w:date="2017-05-29T09:35:00Z">
        <w:r w:rsidRPr="00872046">
          <w:rPr>
            <w:color w:val="FF0000"/>
          </w:rPr>
          <w:t xml:space="preserve">Anderseits wurden nachstehende zusätzliche Leistungen zur Erstellung des MP erforderlich: </w:t>
        </w:r>
      </w:ins>
      <w:del w:id="11" w:author="Schädler Beat" w:date="2017-05-29T09:35:00Z">
        <w:r w:rsidR="00653C89" w:rsidRPr="00872046" w:rsidDel="008B5191">
          <w:rPr>
            <w:color w:val="FF0000"/>
          </w:rPr>
          <w:delText>Weitere e</w:delText>
        </w:r>
        <w:r w:rsidR="00653C89" w:rsidRPr="00872046" w:rsidDel="008B5191">
          <w:rPr>
            <w:color w:val="FF0000"/>
          </w:rPr>
          <w:delText>r</w:delText>
        </w:r>
        <w:r w:rsidR="00653C89" w:rsidRPr="00872046" w:rsidDel="008B5191">
          <w:rPr>
            <w:color w:val="FF0000"/>
          </w:rPr>
          <w:delText>gänzende</w:delText>
        </w:r>
      </w:del>
      <w:r w:rsidR="00653C89" w:rsidRPr="00872046">
        <w:rPr>
          <w:color w:val="FF0000"/>
        </w:rPr>
        <w:t xml:space="preserve"> </w:t>
      </w:r>
      <w:del w:id="12" w:author="Schädler Beat" w:date="2017-05-29T09:35:00Z">
        <w:r w:rsidR="007D1458" w:rsidRPr="00872046" w:rsidDel="008B5191">
          <w:rPr>
            <w:color w:val="FF0000"/>
          </w:rPr>
          <w:delText>Punkte aus der Bearbeitung der Phase MP sind nachfolgend aufgeführt</w:delText>
        </w:r>
      </w:del>
      <w:del w:id="13" w:author="Schädler Beat" w:date="2017-05-29T09:03:00Z">
        <w:r w:rsidR="007D1458" w:rsidRPr="00872046" w:rsidDel="00A029EE">
          <w:rPr>
            <w:color w:val="FF0000"/>
          </w:rPr>
          <w:delText xml:space="preserve"> und ergeben eine Ve</w:delText>
        </w:r>
        <w:r w:rsidR="007D1458" w:rsidRPr="00872046" w:rsidDel="00A029EE">
          <w:rPr>
            <w:color w:val="FF0000"/>
          </w:rPr>
          <w:delText>r</w:delText>
        </w:r>
        <w:r w:rsidR="007D1458" w:rsidRPr="00872046" w:rsidDel="00A029EE">
          <w:rPr>
            <w:color w:val="FF0000"/>
          </w:rPr>
          <w:delText xml:space="preserve">änderung der Stundenschätzung </w:delText>
        </w:r>
        <w:r w:rsidR="004437AF" w:rsidRPr="00872046" w:rsidDel="00A029EE">
          <w:rPr>
            <w:color w:val="FF0000"/>
          </w:rPr>
          <w:delText xml:space="preserve">mit Kentnisstand April 2017 </w:delText>
        </w:r>
        <w:r w:rsidR="007D1458" w:rsidRPr="00872046" w:rsidDel="00A029EE">
          <w:rPr>
            <w:color w:val="FF0000"/>
          </w:rPr>
          <w:delText xml:space="preserve">von  </w:delText>
        </w:r>
        <w:r w:rsidR="007D1458" w:rsidRPr="00872046" w:rsidDel="00A029EE">
          <w:rPr>
            <w:b/>
            <w:color w:val="FF0000"/>
          </w:rPr>
          <w:delText>+/- ….. Stunden</w:delText>
        </w:r>
        <w:r w:rsidR="00653C89" w:rsidRPr="00872046" w:rsidDel="00A029EE">
          <w:rPr>
            <w:color w:val="FF0000"/>
          </w:rPr>
          <w:delText>:</w:delText>
        </w:r>
      </w:del>
    </w:p>
    <w:p w:rsidR="00653C89" w:rsidRPr="00872046" w:rsidRDefault="00A029EE" w:rsidP="00653C89">
      <w:pPr>
        <w:pStyle w:val="Listenabsatz"/>
        <w:numPr>
          <w:ilvl w:val="0"/>
          <w:numId w:val="7"/>
        </w:numPr>
        <w:ind w:left="567" w:hanging="567"/>
        <w:textAlignment w:val="auto"/>
        <w:rPr>
          <w:color w:val="FF0000"/>
        </w:rPr>
      </w:pPr>
      <w:ins w:id="14" w:author="Schädler Beat" w:date="2017-05-29T09:03:00Z">
        <w:r w:rsidRPr="00872046">
          <w:rPr>
            <w:color w:val="FF0000"/>
          </w:rPr>
          <w:t>Aufgrund der zeitlichen Verschiebung und der Rissentwicklung im Gewölbe wurden kraf</w:t>
        </w:r>
      </w:ins>
      <w:ins w:id="15" w:author="Schädler Beat" w:date="2017-05-29T09:04:00Z">
        <w:r w:rsidRPr="00872046">
          <w:rPr>
            <w:color w:val="FF0000"/>
          </w:rPr>
          <w:t>tschlüssige Injektionen vorgenommen, damit das Risiko von sich herauslösenden Betonteilen (unbewehrtes I</w:t>
        </w:r>
        <w:r w:rsidRPr="00872046">
          <w:rPr>
            <w:color w:val="FF0000"/>
          </w:rPr>
          <w:t>n</w:t>
        </w:r>
        <w:r w:rsidRPr="00872046">
          <w:rPr>
            <w:color w:val="FF0000"/>
          </w:rPr>
          <w:t xml:space="preserve">nengewölbe) eliminiert werden kann. Diese Massnahme wurde als </w:t>
        </w:r>
        <w:proofErr w:type="spellStart"/>
        <w:r w:rsidRPr="00872046">
          <w:rPr>
            <w:color w:val="FF0000"/>
          </w:rPr>
          <w:t>VoMa</w:t>
        </w:r>
        <w:proofErr w:type="spellEnd"/>
        <w:r w:rsidRPr="00872046">
          <w:rPr>
            <w:color w:val="FF0000"/>
          </w:rPr>
          <w:t xml:space="preserve"> in beiden Röhren des Tu</w:t>
        </w:r>
        <w:r w:rsidRPr="00872046">
          <w:rPr>
            <w:color w:val="FF0000"/>
          </w:rPr>
          <w:t>n</w:t>
        </w:r>
        <w:r w:rsidRPr="00872046">
          <w:rPr>
            <w:color w:val="FF0000"/>
          </w:rPr>
          <w:t xml:space="preserve">nels </w:t>
        </w:r>
        <w:proofErr w:type="spellStart"/>
        <w:r w:rsidRPr="00872046">
          <w:rPr>
            <w:color w:val="FF0000"/>
          </w:rPr>
          <w:t>Ebenrain</w:t>
        </w:r>
        <w:proofErr w:type="spellEnd"/>
        <w:r w:rsidRPr="00872046">
          <w:rPr>
            <w:color w:val="FF0000"/>
          </w:rPr>
          <w:t xml:space="preserve"> ausgeführt.</w:t>
        </w:r>
      </w:ins>
      <w:ins w:id="16" w:author="Schädler Beat" w:date="2017-05-29T09:28:00Z">
        <w:r w:rsidR="007F632E" w:rsidRPr="00872046">
          <w:rPr>
            <w:color w:val="FF0000"/>
          </w:rPr>
          <w:t xml:space="preserve"> Gleichzeitig mit dieser </w:t>
        </w:r>
        <w:proofErr w:type="spellStart"/>
        <w:r w:rsidR="007F632E" w:rsidRPr="00872046">
          <w:rPr>
            <w:color w:val="FF0000"/>
          </w:rPr>
          <w:t>VoMa</w:t>
        </w:r>
        <w:proofErr w:type="spellEnd"/>
        <w:r w:rsidR="007F632E" w:rsidRPr="00872046">
          <w:rPr>
            <w:color w:val="FF0000"/>
          </w:rPr>
          <w:t xml:space="preserve"> konnte die </w:t>
        </w:r>
        <w:proofErr w:type="spellStart"/>
        <w:r w:rsidR="007F632E" w:rsidRPr="00872046">
          <w:rPr>
            <w:color w:val="FF0000"/>
          </w:rPr>
          <w:t>Quellfasserleitung</w:t>
        </w:r>
        <w:proofErr w:type="spellEnd"/>
        <w:r w:rsidR="007F632E" w:rsidRPr="00872046">
          <w:rPr>
            <w:color w:val="FF0000"/>
          </w:rPr>
          <w:t xml:space="preserve"> gespült </w:t>
        </w:r>
        <w:proofErr w:type="spellStart"/>
        <w:r w:rsidR="007F632E" w:rsidRPr="00872046">
          <w:rPr>
            <w:color w:val="FF0000"/>
          </w:rPr>
          <w:t>bzw</w:t>
        </w:r>
        <w:proofErr w:type="spellEnd"/>
        <w:r w:rsidR="007F632E" w:rsidRPr="00872046">
          <w:rPr>
            <w:color w:val="FF0000"/>
          </w:rPr>
          <w:t xml:space="preserve"> freigefräst werden.</w:t>
        </w:r>
      </w:ins>
      <w:ins w:id="17" w:author="Schädler Beat" w:date="2017-05-29T09:29:00Z">
        <w:r w:rsidR="007F632E" w:rsidRPr="00872046">
          <w:rPr>
            <w:color w:val="FF0000"/>
          </w:rPr>
          <w:t xml:space="preserve"> Dies war nötig, um einen unkontrollierten Aufstau zu vermeiden.</w:t>
        </w:r>
      </w:ins>
      <w:del w:id="18" w:author="Schädler Beat" w:date="2017-05-29T09:03:00Z">
        <w:r w:rsidR="00653C89" w:rsidRPr="00872046" w:rsidDel="00A029EE">
          <w:rPr>
            <w:color w:val="FF0000"/>
          </w:rPr>
          <w:delText>….</w:delText>
        </w:r>
      </w:del>
    </w:p>
    <w:p w:rsidR="00A029EE" w:rsidRPr="00872046" w:rsidRDefault="00A029EE" w:rsidP="005E7BDC">
      <w:pPr>
        <w:pStyle w:val="Listenabsatz"/>
        <w:numPr>
          <w:ilvl w:val="0"/>
          <w:numId w:val="7"/>
        </w:numPr>
        <w:ind w:left="567" w:hanging="567"/>
        <w:textAlignment w:val="auto"/>
        <w:rPr>
          <w:ins w:id="19" w:author="Schädler Beat" w:date="2017-05-29T09:08:00Z"/>
          <w:color w:val="FF0000"/>
        </w:rPr>
      </w:pPr>
      <w:ins w:id="20" w:author="Schädler Beat" w:date="2017-05-29T09:08:00Z">
        <w:r w:rsidRPr="00872046">
          <w:rPr>
            <w:color w:val="FF0000"/>
          </w:rPr>
          <w:t xml:space="preserve">Die Gewährleistung der Wasserversorgung des Schloss </w:t>
        </w:r>
        <w:proofErr w:type="spellStart"/>
        <w:r w:rsidRPr="00872046">
          <w:rPr>
            <w:color w:val="FF0000"/>
          </w:rPr>
          <w:t>Ebenrain</w:t>
        </w:r>
        <w:proofErr w:type="spellEnd"/>
        <w:r w:rsidRPr="00872046">
          <w:rPr>
            <w:color w:val="FF0000"/>
          </w:rPr>
          <w:t xml:space="preserve"> zeigte sich als sehr aufwändig, bis schlussendlich eine allseits akzeptable Lösung gefunden werden konnte.</w:t>
        </w:r>
      </w:ins>
    </w:p>
    <w:p w:rsidR="00DA2A2D" w:rsidRPr="00872046" w:rsidRDefault="00A029EE" w:rsidP="005E7BDC">
      <w:pPr>
        <w:pStyle w:val="Listenabsatz"/>
        <w:numPr>
          <w:ilvl w:val="0"/>
          <w:numId w:val="7"/>
        </w:numPr>
        <w:ind w:left="567" w:hanging="567"/>
        <w:textAlignment w:val="auto"/>
        <w:rPr>
          <w:ins w:id="21" w:author="Schädler Beat" w:date="2017-05-29T09:28:00Z"/>
          <w:color w:val="FF0000"/>
        </w:rPr>
      </w:pPr>
      <w:ins w:id="22" w:author="Schädler Beat" w:date="2017-05-29T09:09:00Z">
        <w:r w:rsidRPr="00872046">
          <w:rPr>
            <w:color w:val="FF0000"/>
          </w:rPr>
          <w:t>Eine detaillierte Analyse der Geologie, anhand der beim damaligen Bau des Tunnels erstellten Au</w:t>
        </w:r>
        <w:r w:rsidRPr="00872046">
          <w:rPr>
            <w:color w:val="FF0000"/>
          </w:rPr>
          <w:t>f</w:t>
        </w:r>
        <w:r w:rsidRPr="00872046">
          <w:rPr>
            <w:color w:val="FF0000"/>
          </w:rPr>
          <w:t xml:space="preserve">nahmen, </w:t>
        </w:r>
      </w:ins>
      <w:ins w:id="23" w:author="Schädler Beat" w:date="2017-05-29T09:22:00Z">
        <w:r w:rsidR="00994082" w:rsidRPr="00872046">
          <w:rPr>
            <w:color w:val="FF0000"/>
          </w:rPr>
          <w:t xml:space="preserve">zeigt, dass der neu zu erstellende Querschlag in den Bereich einer </w:t>
        </w:r>
        <w:proofErr w:type="spellStart"/>
        <w:r w:rsidR="00994082" w:rsidRPr="00872046">
          <w:rPr>
            <w:color w:val="FF0000"/>
          </w:rPr>
          <w:t>Vewerfung</w:t>
        </w:r>
        <w:proofErr w:type="spellEnd"/>
        <w:r w:rsidR="00994082" w:rsidRPr="00872046">
          <w:rPr>
            <w:color w:val="FF0000"/>
          </w:rPr>
          <w:t xml:space="preserve"> zu liegen kommt. </w:t>
        </w:r>
      </w:ins>
      <w:ins w:id="24" w:author="Schädler Beat" w:date="2017-05-29T09:23:00Z">
        <w:r w:rsidR="00994082" w:rsidRPr="00872046">
          <w:rPr>
            <w:color w:val="FF0000"/>
          </w:rPr>
          <w:t xml:space="preserve">Dies war bei der Erstellung des MK noch nicht bekannt </w:t>
        </w:r>
      </w:ins>
      <w:ins w:id="25" w:author="Schädler Beat" w:date="2017-05-29T09:13:00Z">
        <w:r w:rsidR="00BA06BA" w:rsidRPr="00872046">
          <w:rPr>
            <w:color w:val="FF0000"/>
          </w:rPr>
          <w:t xml:space="preserve">(als Basis diente die </w:t>
        </w:r>
      </w:ins>
      <w:ins w:id="26" w:author="Schädler Beat" w:date="2017-05-29T09:21:00Z">
        <w:r w:rsidR="00994082" w:rsidRPr="00872046">
          <w:rPr>
            <w:color w:val="FF0000"/>
          </w:rPr>
          <w:t>Baugrundbeu</w:t>
        </w:r>
        <w:r w:rsidR="00994082" w:rsidRPr="00872046">
          <w:rPr>
            <w:color w:val="FF0000"/>
          </w:rPr>
          <w:t>r</w:t>
        </w:r>
        <w:r w:rsidR="00994082" w:rsidRPr="00872046">
          <w:rPr>
            <w:color w:val="FF0000"/>
          </w:rPr>
          <w:t>teilung des Geolo</w:t>
        </w:r>
        <w:r w:rsidR="007F632E" w:rsidRPr="00872046">
          <w:rPr>
            <w:color w:val="FF0000"/>
          </w:rPr>
          <w:t>gen vor dem Bau)</w:t>
        </w:r>
      </w:ins>
      <w:ins w:id="27" w:author="Schädler Beat" w:date="2017-05-29T09:24:00Z">
        <w:r w:rsidR="007F632E" w:rsidRPr="00872046">
          <w:rPr>
            <w:color w:val="FF0000"/>
          </w:rPr>
          <w:t>. Eine Veränderung der Lage des Querschlages bringt keine Ve</w:t>
        </w:r>
        <w:r w:rsidR="007F632E" w:rsidRPr="00872046">
          <w:rPr>
            <w:color w:val="FF0000"/>
          </w:rPr>
          <w:t>r</w:t>
        </w:r>
        <w:r w:rsidR="007F632E" w:rsidRPr="00872046">
          <w:rPr>
            <w:color w:val="FF0000"/>
          </w:rPr>
          <w:t>besserung. Die statische Überprüfung ergab, dass mit relativ wenig Aufwand (stärkere Spritzbeto</w:t>
        </w:r>
        <w:r w:rsidR="007F632E" w:rsidRPr="00872046">
          <w:rPr>
            <w:color w:val="FF0000"/>
          </w:rPr>
          <w:t>n</w:t>
        </w:r>
        <w:r w:rsidR="007F632E" w:rsidRPr="00872046">
          <w:rPr>
            <w:color w:val="FF0000"/>
          </w:rPr>
          <w:lastRenderedPageBreak/>
          <w:t xml:space="preserve">schicht und Erhöhung des Bewehrungsgehaltes des Tunnelgewölbes) eine befriedigende Lösung umgesetzt werden kann. Die </w:t>
        </w:r>
      </w:ins>
      <w:ins w:id="28" w:author="Schädler Beat" w:date="2017-05-29T09:28:00Z">
        <w:r w:rsidR="007F632E" w:rsidRPr="00872046">
          <w:rPr>
            <w:color w:val="FF0000"/>
          </w:rPr>
          <w:t xml:space="preserve">Statik, die </w:t>
        </w:r>
      </w:ins>
      <w:ins w:id="29" w:author="Schädler Beat" w:date="2017-05-29T09:24:00Z">
        <w:r w:rsidR="007F632E" w:rsidRPr="00872046">
          <w:rPr>
            <w:color w:val="FF0000"/>
          </w:rPr>
          <w:t>Pläne</w:t>
        </w:r>
      </w:ins>
      <w:ins w:id="30" w:author="Schädler Beat" w:date="2017-05-29T09:28:00Z">
        <w:r w:rsidR="007F632E" w:rsidRPr="00872046">
          <w:rPr>
            <w:color w:val="FF0000"/>
          </w:rPr>
          <w:t xml:space="preserve"> und der KV</w:t>
        </w:r>
      </w:ins>
      <w:ins w:id="31" w:author="Schädler Beat" w:date="2017-05-29T09:24:00Z">
        <w:r w:rsidR="007F632E" w:rsidRPr="00872046">
          <w:rPr>
            <w:color w:val="FF0000"/>
          </w:rPr>
          <w:t xml:space="preserve"> wurden entsprechend angepasst.</w:t>
        </w:r>
      </w:ins>
      <w:del w:id="32" w:author="Schädler Beat" w:date="2017-05-29T09:07:00Z">
        <w:r w:rsidR="00653C89" w:rsidRPr="00872046" w:rsidDel="00A029EE">
          <w:rPr>
            <w:color w:val="FF0000"/>
          </w:rPr>
          <w:delText>….</w:delText>
        </w:r>
      </w:del>
    </w:p>
    <w:p w:rsidR="007F632E" w:rsidRPr="00872046" w:rsidRDefault="007F632E">
      <w:pPr>
        <w:pStyle w:val="Listenabsatz"/>
        <w:ind w:left="567"/>
        <w:textAlignment w:val="auto"/>
        <w:rPr>
          <w:color w:val="FF0000"/>
        </w:rPr>
        <w:pPrChange w:id="33" w:author="Schädler Beat" w:date="2017-05-29T09:31:00Z">
          <w:pPr>
            <w:pStyle w:val="Listenabsatz"/>
            <w:numPr>
              <w:numId w:val="7"/>
            </w:numPr>
            <w:ind w:left="567" w:hanging="567"/>
            <w:textAlignment w:val="auto"/>
          </w:pPr>
        </w:pPrChange>
      </w:pPr>
    </w:p>
    <w:p w:rsidR="007D1458" w:rsidRPr="00872046" w:rsidRDefault="007D1458" w:rsidP="007D1458">
      <w:pPr>
        <w:textAlignment w:val="auto"/>
        <w:rPr>
          <w:color w:val="FF0000"/>
        </w:rPr>
      </w:pPr>
    </w:p>
    <w:p w:rsidR="007F632E" w:rsidRPr="00872046" w:rsidRDefault="008B5191" w:rsidP="007D1458">
      <w:pPr>
        <w:textAlignment w:val="auto"/>
        <w:rPr>
          <w:ins w:id="34" w:author="Schädler Beat" w:date="2017-05-29T09:31:00Z"/>
          <w:b/>
          <w:color w:val="FF0000"/>
        </w:rPr>
      </w:pPr>
      <w:ins w:id="35" w:author="Schädler Beat" w:date="2017-05-29T09:35:00Z">
        <w:r w:rsidRPr="00872046">
          <w:rPr>
            <w:b/>
            <w:color w:val="FF0000"/>
            <w:rPrChange w:id="36" w:author="Schädler Beat" w:date="2017-05-29T10:45:00Z">
              <w:rPr>
                <w:color w:val="FF0000"/>
              </w:rPr>
            </w:rPrChange>
          </w:rPr>
          <w:t xml:space="preserve">Berücksichtigt man für die Bereinigung des MP nach Eingang der Stellungnahme FU noch einen geschätzten Aufwand von 150h, beläuft sich der Aufwand insgesamt auf </w:t>
        </w:r>
        <w:proofErr w:type="spellStart"/>
        <w:r w:rsidRPr="00872046">
          <w:rPr>
            <w:b/>
            <w:color w:val="FF0000"/>
            <w:rPrChange w:id="37" w:author="Schädler Beat" w:date="2017-05-29T10:45:00Z">
              <w:rPr>
                <w:color w:val="FF0000"/>
              </w:rPr>
            </w:rPrChange>
          </w:rPr>
          <w:t>ca</w:t>
        </w:r>
        <w:proofErr w:type="spellEnd"/>
        <w:r w:rsidRPr="00872046">
          <w:rPr>
            <w:b/>
            <w:color w:val="FF0000"/>
            <w:rPrChange w:id="38" w:author="Schädler Beat" w:date="2017-05-29T10:45:00Z">
              <w:rPr>
                <w:color w:val="FF0000"/>
              </w:rPr>
            </w:rPrChange>
          </w:rPr>
          <w:t xml:space="preserve"> 2</w:t>
        </w:r>
      </w:ins>
      <w:ins w:id="39" w:author="Schädler Beat" w:date="2017-05-29T09:36:00Z">
        <w:r w:rsidRPr="00872046">
          <w:rPr>
            <w:b/>
            <w:color w:val="FF0000"/>
            <w:rPrChange w:id="40" w:author="Schädler Beat" w:date="2017-05-29T10:45:00Z">
              <w:rPr>
                <w:color w:val="FF0000"/>
              </w:rPr>
            </w:rPrChange>
          </w:rPr>
          <w:t>‘</w:t>
        </w:r>
        <w:commentRangeStart w:id="41"/>
        <w:r w:rsidRPr="00872046">
          <w:rPr>
            <w:b/>
            <w:color w:val="FF0000"/>
            <w:rPrChange w:id="42" w:author="Schädler Beat" w:date="2017-05-29T10:45:00Z">
              <w:rPr>
                <w:color w:val="FF0000"/>
              </w:rPr>
            </w:rPrChange>
          </w:rPr>
          <w:t>700h</w:t>
        </w:r>
      </w:ins>
      <w:commentRangeEnd w:id="41"/>
      <w:ins w:id="43" w:author="Schädler Beat" w:date="2017-05-29T09:37:00Z">
        <w:r w:rsidRPr="00872046">
          <w:rPr>
            <w:rStyle w:val="Kommentarzeichen"/>
          </w:rPr>
          <w:commentReference w:id="41"/>
        </w:r>
      </w:ins>
      <w:ins w:id="44" w:author="Schädler Beat" w:date="2017-05-29T09:36:00Z">
        <w:r w:rsidRPr="00872046">
          <w:rPr>
            <w:b/>
            <w:color w:val="FF0000"/>
            <w:rPrChange w:id="45" w:author="Schädler Beat" w:date="2017-05-29T10:45:00Z">
              <w:rPr>
                <w:color w:val="FF0000"/>
              </w:rPr>
            </w:rPrChange>
          </w:rPr>
          <w:t xml:space="preserve">. </w:t>
        </w:r>
      </w:ins>
    </w:p>
    <w:p w:rsidR="007D1458" w:rsidRPr="007D1458" w:rsidDel="008B5191" w:rsidRDefault="007D1458" w:rsidP="007D1458">
      <w:pPr>
        <w:textAlignment w:val="auto"/>
        <w:rPr>
          <w:del w:id="46" w:author="Schädler Beat" w:date="2017-05-29T09:37:00Z"/>
          <w:b/>
          <w:color w:val="FF0000"/>
        </w:rPr>
      </w:pPr>
      <w:del w:id="47" w:author="Schädler Beat" w:date="2017-05-29T09:37:00Z">
        <w:r w:rsidRPr="00872046" w:rsidDel="008B5191">
          <w:rPr>
            <w:b/>
            <w:color w:val="FF0000"/>
          </w:rPr>
          <w:delText>Diese nun bekannten Veränderungen ergeben eine Anpassung der Stundenschätzung „Honorar Fachbereich“ von : +/- …… Stunden.</w:delText>
        </w:r>
      </w:del>
    </w:p>
    <w:bookmarkStart w:id="48" w:name="_MON_1514367099"/>
    <w:bookmarkEnd w:id="48"/>
    <w:p w:rsidR="00D91009" w:rsidRDefault="008B5191" w:rsidP="00741932">
      <w:r>
        <w:object w:dxaOrig="9650" w:dyaOrig="41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82pt;height:202.9pt" o:ole="">
            <v:imagedata r:id="rId18" o:title=""/>
          </v:shape>
          <o:OLEObject Type="Embed" ProgID="Excel.Sheet.12" ShapeID="_x0000_i1025" DrawAspect="Content" ObjectID="_1557560771" r:id="rId19"/>
        </w:object>
      </w:r>
    </w:p>
    <w:bookmarkStart w:id="49" w:name="_MON_1554888613"/>
    <w:bookmarkEnd w:id="49"/>
    <w:p w:rsidR="00D91009" w:rsidRDefault="00D91009" w:rsidP="00741932">
      <w:r>
        <w:object w:dxaOrig="9644" w:dyaOrig="5097">
          <v:shape id="_x0000_i1026" type="#_x0000_t75" style="width:481.7pt;height:251.05pt" o:ole="">
            <v:imagedata r:id="rId20" o:title=""/>
          </v:shape>
          <o:OLEObject Type="Embed" ProgID="Excel.Sheet.12" ShapeID="_x0000_i1026" DrawAspect="Content" ObjectID="_1557560772" r:id="rId21"/>
        </w:object>
      </w:r>
    </w:p>
    <w:p w:rsidR="009847F8" w:rsidRDefault="009847F8" w:rsidP="00741932">
      <w:r>
        <w:br w:type="page"/>
      </w:r>
    </w:p>
    <w:p w:rsidR="00D91009" w:rsidRPr="00741932" w:rsidRDefault="00D91009" w:rsidP="00741932"/>
    <w:p w:rsidR="001C58A7" w:rsidRPr="00266139" w:rsidRDefault="001C58A7" w:rsidP="001C58A7">
      <w:pPr>
        <w:pStyle w:val="berschrift2"/>
      </w:pPr>
      <w:r w:rsidRPr="00266139">
        <w:t xml:space="preserve">TP 1 – Tunnel / Geotechnik: </w:t>
      </w:r>
      <w:r w:rsidRPr="00266139">
        <w:tab/>
        <w:t>Schutzbauten</w:t>
      </w:r>
      <w:r w:rsidR="00653C89">
        <w:t xml:space="preserve">  </w:t>
      </w:r>
      <w:r w:rsidR="00653C89" w:rsidRPr="00653C89">
        <w:rPr>
          <w:color w:val="FF0000"/>
        </w:rPr>
        <w:t xml:space="preserve"> (</w:t>
      </w:r>
      <w:proofErr w:type="spellStart"/>
      <w:r w:rsidR="00653C89" w:rsidRPr="00653C89">
        <w:rPr>
          <w:color w:val="FF0000"/>
        </w:rPr>
        <w:t>R.Henz</w:t>
      </w:r>
      <w:proofErr w:type="spellEnd"/>
      <w:r w:rsidR="00653C89" w:rsidRPr="00653C89">
        <w:rPr>
          <w:color w:val="FF0000"/>
        </w:rPr>
        <w:t>)</w:t>
      </w:r>
    </w:p>
    <w:p w:rsidR="00CF51D1" w:rsidRPr="00266139" w:rsidRDefault="00CF51D1" w:rsidP="00CF51D1">
      <w:r w:rsidRPr="00266139">
        <w:t xml:space="preserve">Aus dem Grundauftrag haben wir für die ursprünglich 14 zu bearbeitenden Einzelobjekte </w:t>
      </w:r>
      <w:r w:rsidR="00071F8A" w:rsidRPr="00266139">
        <w:t xml:space="preserve">der </w:t>
      </w:r>
      <w:r w:rsidRPr="00266139">
        <w:t>Schutzbauten unseren Aufwand für die Phase MP/DP auf ca. 774 h geschätzt</w:t>
      </w:r>
      <w:r w:rsidR="00071F8A" w:rsidRPr="00266139">
        <w:t xml:space="preserve"> </w:t>
      </w:r>
      <w:r w:rsidR="008B271C" w:rsidRPr="00266139">
        <w:t>gehabt</w:t>
      </w:r>
      <w:r w:rsidRPr="00266139">
        <w:t xml:space="preserve">. Mit der Erarbeitung des MK und den ausgeführten Inspektionen hat sich gezeigt, dass die erforderlichen Massnahmen deutlich geringer ausfallen als im EK II angenommen und nur an wenigen Objekten Bauarbeiten erforderlich </w:t>
      </w:r>
      <w:r w:rsidR="005B11B2" w:rsidRPr="00266139">
        <w:t xml:space="preserve">sein </w:t>
      </w:r>
      <w:r w:rsidRPr="00266139">
        <w:t>werden.</w:t>
      </w:r>
    </w:p>
    <w:p w:rsidR="00CF51D1" w:rsidRPr="00266139" w:rsidRDefault="00CF51D1" w:rsidP="00CF51D1">
      <w:r w:rsidRPr="00266139">
        <w:t xml:space="preserve">Bis zum Zeitpunkt der Bauausführung bestehen noch gewisse Unsicherheiten über allenfalls erforderliche Instandhaltungs- / Überbrückungsmassnahmen bis zum nächsten UPlaNS. Zudem ist noch unklar, ob sich allenfalls aus der laufenden Risikobeurteilung </w:t>
      </w:r>
      <w:r w:rsidR="005B11B2" w:rsidRPr="00266139">
        <w:t>„</w:t>
      </w:r>
      <w:r w:rsidRPr="00266139">
        <w:t>Naturgefahren im Erhaltungsabschnitt</w:t>
      </w:r>
      <w:r w:rsidR="005B11B2" w:rsidRPr="00266139">
        <w:t>“</w:t>
      </w:r>
      <w:r w:rsidRPr="00266139">
        <w:t xml:space="preserve"> Zusatzmassnahmen ergeben. </w:t>
      </w:r>
    </w:p>
    <w:p w:rsidR="00CF51D1" w:rsidRPr="00266139" w:rsidRDefault="00CF51D1" w:rsidP="00CF51D1"/>
    <w:p w:rsidR="00CF51D1" w:rsidRPr="00266139" w:rsidRDefault="00CF51D1" w:rsidP="00CF51D1">
      <w:r w:rsidRPr="00266139">
        <w:t>Gemäss unseren aktuellen Kenntnissen und den vorgeschlagenen Massnahmen im MK ergibt sich eine deutliche Reduktion des Projektierungsaufwandes für die Schutzbauten. Wir gehen derzeit von einer R</w:t>
      </w:r>
      <w:r w:rsidRPr="00266139">
        <w:t>e</w:t>
      </w:r>
      <w:r w:rsidRPr="00266139">
        <w:t>duktion um ca. 455 h (774h - 455h = 319 h) aus.</w:t>
      </w:r>
    </w:p>
    <w:p w:rsidR="00CF51D1" w:rsidRPr="00266139" w:rsidRDefault="00CF51D1" w:rsidP="00CF51D1"/>
    <w:p w:rsidR="00CF51D1" w:rsidRPr="00266139" w:rsidRDefault="00CF51D1" w:rsidP="00CF51D1">
      <w:r w:rsidRPr="00266139">
        <w:t xml:space="preserve">Zu der Aufwandschätzung sind folgende Punkte zu erwähnen: </w:t>
      </w:r>
    </w:p>
    <w:p w:rsidR="00CF51D1" w:rsidRPr="00266139" w:rsidRDefault="00CF51D1" w:rsidP="00CF51D1"/>
    <w:p w:rsidR="00CF51D1" w:rsidRPr="00266139" w:rsidRDefault="00CF51D1" w:rsidP="00CF51D1">
      <w:pPr>
        <w:pStyle w:val="Listenabsatz"/>
        <w:numPr>
          <w:ilvl w:val="0"/>
          <w:numId w:val="7"/>
        </w:numPr>
        <w:ind w:left="567" w:hanging="567"/>
        <w:textAlignment w:val="auto"/>
      </w:pPr>
      <w:r w:rsidRPr="00266139">
        <w:t>Die prognostizierten Baukosten sind gegenüber dem EK II nur unwesentlich (um ca. CHF 150‘000.-) tiefer und liegen bei ca. CHF 800‘000.-. Davon sind rund CHF 300‘000.- als Risikokosten ausgewi</w:t>
      </w:r>
      <w:r w:rsidRPr="00266139">
        <w:t>e</w:t>
      </w:r>
      <w:r w:rsidRPr="00266139">
        <w:t>sen. Das weitere Vorgehen bezüglich der Risikokosten und allfälliger Zusatzmassnahmen aus der Risikobewertung Naturgefahren sind derzeit noch nicht bekannt.</w:t>
      </w:r>
    </w:p>
    <w:p w:rsidR="00CF51D1" w:rsidRDefault="00CF51D1" w:rsidP="00CF51D1">
      <w:pPr>
        <w:pStyle w:val="Listenabsatz"/>
        <w:numPr>
          <w:ilvl w:val="0"/>
          <w:numId w:val="7"/>
        </w:numPr>
        <w:ind w:left="567" w:hanging="567"/>
        <w:textAlignment w:val="auto"/>
      </w:pPr>
      <w:r w:rsidRPr="00266139">
        <w:t>Die effektive Massnahmenplanung reduziert sich derzeit auf 2 Inventarobjekte. Zudem sind ggf. für weitere Inventarobjekte allfällige Überbrückungsmassnahmen zu planen.</w:t>
      </w:r>
    </w:p>
    <w:p w:rsidR="00653C89" w:rsidRDefault="00653C89" w:rsidP="00653C89">
      <w:pPr>
        <w:tabs>
          <w:tab w:val="clear" w:pos="567"/>
        </w:tabs>
        <w:rPr>
          <w:color w:val="00B050"/>
        </w:rPr>
      </w:pPr>
    </w:p>
    <w:p w:rsidR="004437AF" w:rsidRPr="007D1458" w:rsidRDefault="004437AF" w:rsidP="004437AF">
      <w:pPr>
        <w:tabs>
          <w:tab w:val="clear" w:pos="567"/>
        </w:tabs>
        <w:rPr>
          <w:color w:val="FF0000"/>
        </w:rPr>
      </w:pPr>
      <w:r w:rsidRPr="007D1458">
        <w:rPr>
          <w:color w:val="FF0000"/>
        </w:rPr>
        <w:t>Die vorgängig beschriebenen Massnahmen wurde</w:t>
      </w:r>
      <w:r>
        <w:rPr>
          <w:color w:val="FF0000"/>
        </w:rPr>
        <w:t>n</w:t>
      </w:r>
      <w:r w:rsidRPr="007D1458">
        <w:rPr>
          <w:color w:val="FF0000"/>
        </w:rPr>
        <w:t xml:space="preserve"> vor Projektbeginn Phase MP per Ende Januar 2016 ab</w:t>
      </w:r>
      <w:r>
        <w:rPr>
          <w:color w:val="FF0000"/>
        </w:rPr>
        <w:t xml:space="preserve">geschätzt. Diese Abschätzung ergab, dass für die Phase MP total  </w:t>
      </w:r>
      <w:r>
        <w:rPr>
          <w:b/>
          <w:color w:val="FF0000"/>
        </w:rPr>
        <w:t>290</w:t>
      </w:r>
      <w:r w:rsidRPr="007D1458">
        <w:rPr>
          <w:b/>
          <w:color w:val="FF0000"/>
        </w:rPr>
        <w:t xml:space="preserve"> Stunden</w:t>
      </w:r>
      <w:r>
        <w:rPr>
          <w:color w:val="FF0000"/>
        </w:rPr>
        <w:t xml:space="preserve"> für den</w:t>
      </w:r>
      <w:r w:rsidRPr="007D1458">
        <w:rPr>
          <w:color w:val="FF0000"/>
        </w:rPr>
        <w:t xml:space="preserve"> Fachbereich</w:t>
      </w:r>
      <w:r>
        <w:rPr>
          <w:color w:val="FF0000"/>
        </w:rPr>
        <w:t xml:space="preserve"> erwartet wurden.</w:t>
      </w:r>
    </w:p>
    <w:p w:rsidR="004437AF" w:rsidRPr="007D1458" w:rsidRDefault="004437AF" w:rsidP="004437AF">
      <w:pPr>
        <w:tabs>
          <w:tab w:val="clear" w:pos="567"/>
        </w:tabs>
        <w:rPr>
          <w:color w:val="FF0000"/>
        </w:rPr>
      </w:pPr>
    </w:p>
    <w:p w:rsidR="004437AF" w:rsidRPr="00653C89" w:rsidRDefault="004437AF" w:rsidP="004437AF">
      <w:pPr>
        <w:rPr>
          <w:b/>
          <w:i/>
          <w:color w:val="FF0000"/>
        </w:rPr>
      </w:pPr>
      <w:r w:rsidRPr="007D1458">
        <w:rPr>
          <w:color w:val="FF0000"/>
        </w:rPr>
        <w:t>Weitere ergänzende Punkte aus der Bearbeitung der Phase MP</w:t>
      </w:r>
      <w:r>
        <w:rPr>
          <w:color w:val="FF0000"/>
        </w:rPr>
        <w:t xml:space="preserve"> sind nachfolgend aufgeführt und ergeben eine Veränderung der Stundenschätzung mit </w:t>
      </w:r>
      <w:proofErr w:type="spellStart"/>
      <w:r>
        <w:rPr>
          <w:color w:val="FF0000"/>
        </w:rPr>
        <w:t>Kentnisstand</w:t>
      </w:r>
      <w:proofErr w:type="spellEnd"/>
      <w:r>
        <w:rPr>
          <w:color w:val="FF0000"/>
        </w:rPr>
        <w:t xml:space="preserve"> April 2017 von  </w:t>
      </w:r>
      <w:r w:rsidRPr="004437AF">
        <w:rPr>
          <w:b/>
          <w:color w:val="FF0000"/>
        </w:rPr>
        <w:t>+/- …</w:t>
      </w:r>
      <w:proofErr w:type="gramStart"/>
      <w:r w:rsidRPr="004437AF">
        <w:rPr>
          <w:b/>
          <w:color w:val="FF0000"/>
        </w:rPr>
        <w:t>..</w:t>
      </w:r>
      <w:proofErr w:type="gramEnd"/>
      <w:r w:rsidRPr="004437AF">
        <w:rPr>
          <w:b/>
          <w:color w:val="FF0000"/>
        </w:rPr>
        <w:t xml:space="preserve"> Stunden</w:t>
      </w:r>
      <w:r w:rsidRPr="00653C89">
        <w:rPr>
          <w:color w:val="FF0000"/>
        </w:rPr>
        <w:t>:</w:t>
      </w:r>
    </w:p>
    <w:p w:rsidR="004437AF" w:rsidRPr="00653C89" w:rsidRDefault="004437AF" w:rsidP="004437AF">
      <w:pPr>
        <w:pStyle w:val="Listenabsatz"/>
        <w:numPr>
          <w:ilvl w:val="0"/>
          <w:numId w:val="7"/>
        </w:numPr>
        <w:ind w:left="567" w:hanging="567"/>
        <w:textAlignment w:val="auto"/>
        <w:rPr>
          <w:color w:val="FF0000"/>
        </w:rPr>
      </w:pPr>
      <w:r w:rsidRPr="00653C89">
        <w:rPr>
          <w:color w:val="FF0000"/>
        </w:rPr>
        <w:t>….</w:t>
      </w:r>
    </w:p>
    <w:p w:rsidR="004437AF" w:rsidRDefault="004437AF" w:rsidP="004437AF">
      <w:pPr>
        <w:pStyle w:val="Listenabsatz"/>
        <w:numPr>
          <w:ilvl w:val="0"/>
          <w:numId w:val="7"/>
        </w:numPr>
        <w:ind w:left="567" w:hanging="567"/>
        <w:textAlignment w:val="auto"/>
        <w:rPr>
          <w:color w:val="FF0000"/>
        </w:rPr>
      </w:pPr>
      <w:r w:rsidRPr="00653C89">
        <w:rPr>
          <w:color w:val="FF0000"/>
        </w:rPr>
        <w:t>….</w:t>
      </w:r>
    </w:p>
    <w:p w:rsidR="004437AF" w:rsidRDefault="004437AF" w:rsidP="004437AF">
      <w:pPr>
        <w:textAlignment w:val="auto"/>
        <w:rPr>
          <w:color w:val="FF0000"/>
        </w:rPr>
      </w:pPr>
    </w:p>
    <w:p w:rsidR="004437AF" w:rsidRPr="007D1458" w:rsidRDefault="004437AF" w:rsidP="004437AF">
      <w:pPr>
        <w:textAlignment w:val="auto"/>
        <w:rPr>
          <w:b/>
          <w:color w:val="FF0000"/>
        </w:rPr>
      </w:pPr>
      <w:r w:rsidRPr="007D1458">
        <w:rPr>
          <w:b/>
          <w:color w:val="FF0000"/>
        </w:rPr>
        <w:t xml:space="preserve">Diese nun bekannten Veränderungen ergeben eine Anpassung </w:t>
      </w:r>
      <w:r>
        <w:rPr>
          <w:b/>
          <w:color w:val="FF0000"/>
        </w:rPr>
        <w:t xml:space="preserve">der </w:t>
      </w:r>
      <w:r w:rsidRPr="007D1458">
        <w:rPr>
          <w:b/>
          <w:color w:val="FF0000"/>
        </w:rPr>
        <w:t xml:space="preserve">Stundenschätzung „Honorar Fachbereich“ </w:t>
      </w:r>
      <w:proofErr w:type="gramStart"/>
      <w:r w:rsidRPr="007D1458">
        <w:rPr>
          <w:b/>
          <w:color w:val="FF0000"/>
        </w:rPr>
        <w:t>von :</w:t>
      </w:r>
      <w:proofErr w:type="gramEnd"/>
      <w:r w:rsidRPr="007D1458">
        <w:rPr>
          <w:b/>
          <w:color w:val="FF0000"/>
        </w:rPr>
        <w:t xml:space="preserve"> +/- …… Stunden.</w:t>
      </w:r>
    </w:p>
    <w:p w:rsidR="00327E1E" w:rsidRDefault="00327E1E" w:rsidP="00327E1E"/>
    <w:bookmarkStart w:id="50" w:name="_MON_1514369459"/>
    <w:bookmarkEnd w:id="50"/>
    <w:p w:rsidR="00327E1E" w:rsidRDefault="00304CA8" w:rsidP="00327E1E">
      <w:r>
        <w:object w:dxaOrig="9644" w:dyaOrig="4110">
          <v:shape id="_x0000_i1027" type="#_x0000_t75" style="width:481.7pt;height:202.4pt" o:ole="">
            <v:imagedata r:id="rId22" o:title=""/>
          </v:shape>
          <o:OLEObject Type="Embed" ProgID="Excel.Sheet.12" ShapeID="_x0000_i1027" DrawAspect="Content" ObjectID="_1557560773" r:id="rId23"/>
        </w:object>
      </w:r>
    </w:p>
    <w:p w:rsidR="00327E1E" w:rsidRDefault="00327E1E" w:rsidP="00327E1E"/>
    <w:p w:rsidR="001C58A7" w:rsidRPr="001C58A7" w:rsidRDefault="001C58A7" w:rsidP="001C58A7"/>
    <w:p w:rsidR="009847F8" w:rsidRDefault="009847F8">
      <w:pPr>
        <w:tabs>
          <w:tab w:val="clear" w:pos="567"/>
        </w:tabs>
        <w:overflowPunct/>
        <w:autoSpaceDE/>
        <w:autoSpaceDN/>
        <w:adjustRightInd/>
        <w:jc w:val="left"/>
        <w:textAlignment w:val="auto"/>
        <w:rPr>
          <w:b/>
          <w:bCs/>
          <w:sz w:val="24"/>
        </w:rPr>
      </w:pPr>
      <w:r>
        <w:br w:type="page"/>
      </w:r>
    </w:p>
    <w:p w:rsidR="001C58A7" w:rsidRDefault="001C58A7" w:rsidP="001C58A7">
      <w:pPr>
        <w:pStyle w:val="berschrift2"/>
      </w:pPr>
      <w:r>
        <w:lastRenderedPageBreak/>
        <w:t xml:space="preserve">TP 1 – Tunnel / Geotechnik: </w:t>
      </w:r>
      <w:r>
        <w:tab/>
        <w:t>Rutschhänge</w:t>
      </w:r>
      <w:r w:rsidR="00653C89">
        <w:t xml:space="preserve">  </w:t>
      </w:r>
      <w:r w:rsidR="00653C89" w:rsidRPr="00653C89">
        <w:rPr>
          <w:color w:val="FF0000"/>
        </w:rPr>
        <w:t>(</w:t>
      </w:r>
      <w:proofErr w:type="spellStart"/>
      <w:r w:rsidR="00653C89" w:rsidRPr="00653C89">
        <w:rPr>
          <w:color w:val="FF0000"/>
        </w:rPr>
        <w:t>R.Henz</w:t>
      </w:r>
      <w:proofErr w:type="spellEnd"/>
      <w:r w:rsidR="00653C89" w:rsidRPr="00653C89">
        <w:rPr>
          <w:color w:val="FF0000"/>
        </w:rPr>
        <w:t>)</w:t>
      </w:r>
    </w:p>
    <w:p w:rsidR="00CF51D1" w:rsidRPr="00266139" w:rsidRDefault="00CF51D1" w:rsidP="00CF51D1">
      <w:r w:rsidRPr="00266139">
        <w:t>Von den 11 Inventarobjekten Rutschhänge sind an 5 Objekten Baumassnahmen vorgesehen. Im Wesentl</w:t>
      </w:r>
      <w:r w:rsidRPr="00266139">
        <w:t>i</w:t>
      </w:r>
      <w:r w:rsidRPr="00266139">
        <w:t>chen handelt es sich um kleinere Instandhaltungsmassnahmen. Beim Rutschhang Rotacker sind umfan</w:t>
      </w:r>
      <w:r w:rsidRPr="00266139">
        <w:t>g</w:t>
      </w:r>
      <w:r w:rsidRPr="00266139">
        <w:t>reiche Hangsicherungsmassnahmen zu planen. Ebenfalls sind im Rutschgebiet Zunzgen allfällige Hangs</w:t>
      </w:r>
      <w:r w:rsidRPr="00266139">
        <w:t>i</w:t>
      </w:r>
      <w:r w:rsidRPr="00266139">
        <w:t xml:space="preserve">cherungen im Bereich der neuen Sackungszone zu beurteilen und zu planen. </w:t>
      </w:r>
    </w:p>
    <w:p w:rsidR="00CF51D1" w:rsidRPr="00266139" w:rsidRDefault="00CF51D1" w:rsidP="00CF51D1"/>
    <w:p w:rsidR="00CF51D1" w:rsidRPr="00266139" w:rsidRDefault="00CF51D1" w:rsidP="00CF51D1">
      <w:r w:rsidRPr="00266139">
        <w:t xml:space="preserve">Die prognostizierten Baukosten fallen mit rund CHF 550‘000.- gegenüber dem EK II (ca. CHF 4‘060‘000.-) deutlich geringer aus. Dies ist hauptsächlich auf die reduzierten Massnahmen im Rutschgebiet Rotacker sowie die externe/separate Beurteilung der Verankerung Dangern zurückzuführen. </w:t>
      </w:r>
    </w:p>
    <w:p w:rsidR="00CF51D1" w:rsidRPr="00266139" w:rsidRDefault="00CF51D1" w:rsidP="00CF51D1"/>
    <w:p w:rsidR="00CF51D1" w:rsidRPr="00D26BDD" w:rsidRDefault="00CF51D1" w:rsidP="00CF51D1">
      <w:r w:rsidRPr="00266139">
        <w:t>In unserer Aufwandabschätzung gemäss Grundauftrag haben wir vorwiegend für die Projektierung der Massnahmen Rutschhang Rotacker einen Stundenaufwand von ca. 319 h angenommen. Dieser Aufwand fällt nun etwas geringer aus. Dazu sind aber an 4 weiter</w:t>
      </w:r>
      <w:r w:rsidRPr="00D26BDD">
        <w:t>en Objekten Massnahmen zu planen. Wir gehen daher aktuell von einem Minderaufwand von ca. 66 h aus</w:t>
      </w:r>
      <w:r w:rsidR="00D26BDD" w:rsidRPr="00D26BDD">
        <w:t xml:space="preserve"> (exkl. allfällige Massnahmenplanung Rutschg</w:t>
      </w:r>
      <w:r w:rsidR="00D26BDD" w:rsidRPr="00D26BDD">
        <w:t>e</w:t>
      </w:r>
      <w:r w:rsidR="00D26BDD" w:rsidRPr="00D26BDD">
        <w:t xml:space="preserve">biet </w:t>
      </w:r>
      <w:r w:rsidR="00564638">
        <w:t>Z</w:t>
      </w:r>
      <w:r w:rsidR="00564638" w:rsidRPr="00D26BDD">
        <w:t>unzgen</w:t>
      </w:r>
      <w:r w:rsidR="00D26BDD" w:rsidRPr="00D26BDD">
        <w:t>)</w:t>
      </w:r>
      <w:r w:rsidRPr="00D26BDD">
        <w:t>.</w:t>
      </w:r>
    </w:p>
    <w:p w:rsidR="00CF51D1" w:rsidRPr="00D26BDD" w:rsidRDefault="00CF51D1" w:rsidP="00CF51D1"/>
    <w:p w:rsidR="00CF51D1" w:rsidRPr="00266139" w:rsidRDefault="00CF51D1" w:rsidP="00CF51D1">
      <w:r w:rsidRPr="00266139">
        <w:t xml:space="preserve">Zu der Aufwandschätzung sind folgende Punkte zu erwähnen: </w:t>
      </w:r>
    </w:p>
    <w:p w:rsidR="00CF51D1" w:rsidRPr="00266139" w:rsidRDefault="00CF51D1" w:rsidP="00CF51D1"/>
    <w:p w:rsidR="00CF51D1" w:rsidRPr="00266139" w:rsidRDefault="00CF51D1" w:rsidP="00CF51D1">
      <w:pPr>
        <w:pStyle w:val="Listenabsatz"/>
        <w:numPr>
          <w:ilvl w:val="0"/>
          <w:numId w:val="7"/>
        </w:numPr>
        <w:ind w:left="567" w:hanging="567"/>
        <w:textAlignment w:val="auto"/>
      </w:pPr>
      <w:r w:rsidRPr="00266139">
        <w:t>Die prognostizierten Baukosten reduzieren sich deutlich. Es sind jedoch an 2 Objekten umfangre</w:t>
      </w:r>
      <w:r w:rsidRPr="00266139">
        <w:t>i</w:t>
      </w:r>
      <w:r w:rsidRPr="00266139">
        <w:t>chere Hangsicherungsmassnahmen und an 3 Objekten kleinere Instandhaltungsmassnahmen zu planen.</w:t>
      </w:r>
    </w:p>
    <w:p w:rsidR="00D26BDD" w:rsidRDefault="00D26BDD" w:rsidP="00D26BDD">
      <w:pPr>
        <w:pStyle w:val="Listenabsatz"/>
        <w:numPr>
          <w:ilvl w:val="0"/>
          <w:numId w:val="7"/>
        </w:numPr>
        <w:ind w:left="567" w:hanging="567"/>
        <w:textAlignment w:val="auto"/>
      </w:pPr>
      <w:r w:rsidRPr="00D26BDD">
        <w:t>Für die neue Sackungszone im Rutschgebiet Zunzgen wurden Zusatzabklärungen durch EP vera</w:t>
      </w:r>
      <w:r w:rsidRPr="00D26BDD">
        <w:t>n</w:t>
      </w:r>
      <w:r w:rsidRPr="00D26BDD">
        <w:t>lasst. Diese Informationen liegen uns noch nicht vor. Da uns zu den neuen Sackungen im Rutschg</w:t>
      </w:r>
      <w:r w:rsidRPr="00D26BDD">
        <w:t>e</w:t>
      </w:r>
      <w:r w:rsidRPr="00D26BDD">
        <w:t xml:space="preserve">biet Zunzgen noch keine Angaben vorliegen und das Vorgehen hier noch unklar ist, haben wir </w:t>
      </w:r>
      <w:proofErr w:type="gramStart"/>
      <w:r w:rsidRPr="00D26BDD">
        <w:t>dies</w:t>
      </w:r>
      <w:proofErr w:type="gramEnd"/>
      <w:r w:rsidRPr="00D26BDD">
        <w:t xml:space="preserve"> Leistungen aktuell ausgeklammert. Falls Massnahmen geplant werden müssen, ist das Objekt neu zu beurteilen. Wir schätzen hierfür einen zusätzlichen Aufwand von 120 h.</w:t>
      </w:r>
    </w:p>
    <w:p w:rsidR="00653C89" w:rsidRDefault="00653C89" w:rsidP="00653C89">
      <w:pPr>
        <w:tabs>
          <w:tab w:val="clear" w:pos="567"/>
        </w:tabs>
        <w:rPr>
          <w:color w:val="00B050"/>
        </w:rPr>
      </w:pPr>
    </w:p>
    <w:p w:rsidR="004437AF" w:rsidRPr="007D1458" w:rsidRDefault="004437AF" w:rsidP="004437AF">
      <w:pPr>
        <w:tabs>
          <w:tab w:val="clear" w:pos="567"/>
        </w:tabs>
        <w:rPr>
          <w:color w:val="FF0000"/>
        </w:rPr>
      </w:pPr>
      <w:r w:rsidRPr="007D1458">
        <w:rPr>
          <w:color w:val="FF0000"/>
        </w:rPr>
        <w:t>Die vorgängig beschriebenen Massnahmen wurde</w:t>
      </w:r>
      <w:r>
        <w:rPr>
          <w:color w:val="FF0000"/>
        </w:rPr>
        <w:t>n</w:t>
      </w:r>
      <w:r w:rsidRPr="007D1458">
        <w:rPr>
          <w:color w:val="FF0000"/>
        </w:rPr>
        <w:t xml:space="preserve"> vor Projektbeginn Phase MP per Ende Januar 2016 ab</w:t>
      </w:r>
      <w:r>
        <w:rPr>
          <w:color w:val="FF0000"/>
        </w:rPr>
        <w:t xml:space="preserve">geschätzt. Diese Abschätzung ergab, dass für die Phase MP total  </w:t>
      </w:r>
      <w:r>
        <w:rPr>
          <w:b/>
          <w:color w:val="FF0000"/>
        </w:rPr>
        <w:t>23</w:t>
      </w:r>
      <w:r w:rsidRPr="007D1458">
        <w:rPr>
          <w:b/>
          <w:color w:val="FF0000"/>
        </w:rPr>
        <w:t>0 Stunden</w:t>
      </w:r>
      <w:r>
        <w:rPr>
          <w:color w:val="FF0000"/>
        </w:rPr>
        <w:t xml:space="preserve"> für den</w:t>
      </w:r>
      <w:r w:rsidRPr="007D1458">
        <w:rPr>
          <w:color w:val="FF0000"/>
        </w:rPr>
        <w:t xml:space="preserve"> Fachbereich</w:t>
      </w:r>
      <w:r>
        <w:rPr>
          <w:color w:val="FF0000"/>
        </w:rPr>
        <w:t xml:space="preserve"> erwartet wurden.</w:t>
      </w:r>
    </w:p>
    <w:p w:rsidR="004437AF" w:rsidRPr="007D1458" w:rsidRDefault="004437AF" w:rsidP="004437AF">
      <w:pPr>
        <w:tabs>
          <w:tab w:val="clear" w:pos="567"/>
        </w:tabs>
        <w:rPr>
          <w:color w:val="FF0000"/>
        </w:rPr>
      </w:pPr>
    </w:p>
    <w:p w:rsidR="004437AF" w:rsidRPr="00653C89" w:rsidRDefault="004437AF" w:rsidP="004437AF">
      <w:pPr>
        <w:rPr>
          <w:b/>
          <w:i/>
          <w:color w:val="FF0000"/>
        </w:rPr>
      </w:pPr>
      <w:r w:rsidRPr="007D1458">
        <w:rPr>
          <w:color w:val="FF0000"/>
        </w:rPr>
        <w:t>Weitere ergänzende Punkte aus der Bearbeitung der Phase MP</w:t>
      </w:r>
      <w:r>
        <w:rPr>
          <w:color w:val="FF0000"/>
        </w:rPr>
        <w:t xml:space="preserve"> sind nachfolgend aufgeführt und ergeben eine Veränderung der Stundenschätzung mit </w:t>
      </w:r>
      <w:proofErr w:type="spellStart"/>
      <w:r>
        <w:rPr>
          <w:color w:val="FF0000"/>
        </w:rPr>
        <w:t>Kentnisstand</w:t>
      </w:r>
      <w:proofErr w:type="spellEnd"/>
      <w:r>
        <w:rPr>
          <w:color w:val="FF0000"/>
        </w:rPr>
        <w:t xml:space="preserve"> April 2017 von  </w:t>
      </w:r>
      <w:r w:rsidRPr="004437AF">
        <w:rPr>
          <w:b/>
          <w:color w:val="FF0000"/>
        </w:rPr>
        <w:t>+/- …</w:t>
      </w:r>
      <w:proofErr w:type="gramStart"/>
      <w:r w:rsidRPr="004437AF">
        <w:rPr>
          <w:b/>
          <w:color w:val="FF0000"/>
        </w:rPr>
        <w:t>..</w:t>
      </w:r>
      <w:proofErr w:type="gramEnd"/>
      <w:r w:rsidRPr="004437AF">
        <w:rPr>
          <w:b/>
          <w:color w:val="FF0000"/>
        </w:rPr>
        <w:t xml:space="preserve"> Stunden</w:t>
      </w:r>
      <w:r w:rsidRPr="00653C89">
        <w:rPr>
          <w:color w:val="FF0000"/>
        </w:rPr>
        <w:t>:</w:t>
      </w:r>
    </w:p>
    <w:p w:rsidR="004437AF" w:rsidRPr="00653C89" w:rsidRDefault="004437AF" w:rsidP="004437AF">
      <w:pPr>
        <w:pStyle w:val="Listenabsatz"/>
        <w:numPr>
          <w:ilvl w:val="0"/>
          <w:numId w:val="7"/>
        </w:numPr>
        <w:ind w:left="567" w:hanging="567"/>
        <w:textAlignment w:val="auto"/>
        <w:rPr>
          <w:color w:val="FF0000"/>
        </w:rPr>
      </w:pPr>
      <w:r w:rsidRPr="00653C89">
        <w:rPr>
          <w:color w:val="FF0000"/>
        </w:rPr>
        <w:t>….</w:t>
      </w:r>
    </w:p>
    <w:p w:rsidR="004437AF" w:rsidRDefault="004437AF" w:rsidP="004437AF">
      <w:pPr>
        <w:pStyle w:val="Listenabsatz"/>
        <w:numPr>
          <w:ilvl w:val="0"/>
          <w:numId w:val="7"/>
        </w:numPr>
        <w:ind w:left="567" w:hanging="567"/>
        <w:textAlignment w:val="auto"/>
        <w:rPr>
          <w:color w:val="FF0000"/>
        </w:rPr>
      </w:pPr>
      <w:r w:rsidRPr="00653C89">
        <w:rPr>
          <w:color w:val="FF0000"/>
        </w:rPr>
        <w:t>….</w:t>
      </w:r>
    </w:p>
    <w:p w:rsidR="004437AF" w:rsidRDefault="004437AF" w:rsidP="004437AF">
      <w:pPr>
        <w:textAlignment w:val="auto"/>
        <w:rPr>
          <w:color w:val="FF0000"/>
        </w:rPr>
      </w:pPr>
    </w:p>
    <w:p w:rsidR="004437AF" w:rsidRPr="007D1458" w:rsidRDefault="004437AF" w:rsidP="004437AF">
      <w:pPr>
        <w:textAlignment w:val="auto"/>
        <w:rPr>
          <w:b/>
          <w:color w:val="FF0000"/>
        </w:rPr>
      </w:pPr>
      <w:r w:rsidRPr="007D1458">
        <w:rPr>
          <w:b/>
          <w:color w:val="FF0000"/>
        </w:rPr>
        <w:t xml:space="preserve">Diese nun bekannten Veränderungen ergeben eine Anpassung </w:t>
      </w:r>
      <w:r>
        <w:rPr>
          <w:b/>
          <w:color w:val="FF0000"/>
        </w:rPr>
        <w:t xml:space="preserve">der </w:t>
      </w:r>
      <w:r w:rsidRPr="007D1458">
        <w:rPr>
          <w:b/>
          <w:color w:val="FF0000"/>
        </w:rPr>
        <w:t xml:space="preserve">Stundenschätzung „Honorar Fachbereich“ </w:t>
      </w:r>
      <w:proofErr w:type="gramStart"/>
      <w:r w:rsidRPr="007D1458">
        <w:rPr>
          <w:b/>
          <w:color w:val="FF0000"/>
        </w:rPr>
        <w:t>von :</w:t>
      </w:r>
      <w:proofErr w:type="gramEnd"/>
      <w:r w:rsidRPr="007D1458">
        <w:rPr>
          <w:b/>
          <w:color w:val="FF0000"/>
        </w:rPr>
        <w:t xml:space="preserve"> +/- …… Stunden.</w:t>
      </w:r>
    </w:p>
    <w:p w:rsidR="00327E1E" w:rsidRDefault="00327E1E" w:rsidP="00327E1E"/>
    <w:bookmarkStart w:id="51" w:name="_MON_1514369523"/>
    <w:bookmarkEnd w:id="51"/>
    <w:p w:rsidR="00327E1E" w:rsidRDefault="00304CA8" w:rsidP="00327E1E">
      <w:r>
        <w:object w:dxaOrig="9644" w:dyaOrig="4110">
          <v:shape id="_x0000_i1028" type="#_x0000_t75" style="width:481.7pt;height:202.4pt" o:ole="">
            <v:imagedata r:id="rId24" o:title=""/>
          </v:shape>
          <o:OLEObject Type="Embed" ProgID="Excel.Sheet.12" ShapeID="_x0000_i1028" DrawAspect="Content" ObjectID="_1557560774" r:id="rId25"/>
        </w:object>
      </w:r>
    </w:p>
    <w:p w:rsidR="001C58A7" w:rsidRPr="001C58A7" w:rsidRDefault="001C58A7" w:rsidP="001C58A7"/>
    <w:p w:rsidR="009847F8" w:rsidRDefault="009847F8">
      <w:pPr>
        <w:tabs>
          <w:tab w:val="clear" w:pos="567"/>
        </w:tabs>
        <w:overflowPunct/>
        <w:autoSpaceDE/>
        <w:autoSpaceDN/>
        <w:adjustRightInd/>
        <w:jc w:val="left"/>
        <w:textAlignment w:val="auto"/>
        <w:rPr>
          <w:b/>
          <w:bCs/>
          <w:sz w:val="24"/>
        </w:rPr>
      </w:pPr>
      <w:r>
        <w:br w:type="page"/>
      </w:r>
    </w:p>
    <w:p w:rsidR="001C58A7" w:rsidRDefault="001C58A7" w:rsidP="001C58A7">
      <w:pPr>
        <w:pStyle w:val="berschrift2"/>
      </w:pPr>
      <w:r>
        <w:lastRenderedPageBreak/>
        <w:t>TP 1 – Tunnel / Geotec</w:t>
      </w:r>
      <w:r w:rsidR="00254D77">
        <w:t xml:space="preserve">hnik: </w:t>
      </w:r>
      <w:r w:rsidR="00254D77" w:rsidRPr="00741932">
        <w:tab/>
        <w:t>Stütz</w:t>
      </w:r>
      <w:r w:rsidRPr="00741932">
        <w:t>bauw</w:t>
      </w:r>
      <w:r>
        <w:t>erke</w:t>
      </w:r>
      <w:r w:rsidR="00653C89">
        <w:t xml:space="preserve">  </w:t>
      </w:r>
      <w:r w:rsidR="00653C89" w:rsidRPr="00653C89">
        <w:rPr>
          <w:color w:val="FF0000"/>
        </w:rPr>
        <w:t>(</w:t>
      </w:r>
      <w:proofErr w:type="spellStart"/>
      <w:r w:rsidR="00653C89" w:rsidRPr="00653C89">
        <w:rPr>
          <w:color w:val="FF0000"/>
        </w:rPr>
        <w:t>R.Henz</w:t>
      </w:r>
      <w:proofErr w:type="spellEnd"/>
      <w:r w:rsidR="00653C89" w:rsidRPr="00653C89">
        <w:rPr>
          <w:color w:val="FF0000"/>
        </w:rPr>
        <w:t>)</w:t>
      </w:r>
    </w:p>
    <w:p w:rsidR="00CF51D1" w:rsidRPr="00266139" w:rsidRDefault="00CF51D1" w:rsidP="00CF51D1">
      <w:r w:rsidRPr="00266139">
        <w:t>Für die Stützbauwerke haben wir gemäss Grundauftrag einen Leistungsanteil von 1‘636 h abgeschätzt. Dieser Abschätzung lag zu Grunde, dass an 10 Objekten Massnahmen zu planen sind.</w:t>
      </w:r>
    </w:p>
    <w:p w:rsidR="00CF51D1" w:rsidRPr="00266139" w:rsidRDefault="00CF51D1" w:rsidP="00CF51D1"/>
    <w:p w:rsidR="00CF51D1" w:rsidRPr="00266139" w:rsidRDefault="00CF51D1" w:rsidP="00CF51D1">
      <w:r w:rsidRPr="00266139">
        <w:t xml:space="preserve">Mit Abschluss des MK kann festgehalten werden, dass an 9 Objekten Massnahmen geplant werden und sich die prognostizierten Baukosten wesentlich (um ca. CHF 5,5 Mio. gegenüber dem EK II) reduzieren. Die Reduktion der Baukosten ist hauptsächlich auf die reduzierte Anzahl der erforderlichen Ersatzanker an 2 Objekten (SM Ramsenhübel und SM Schaubrain) sowie ein etwas geringerer Umfang an </w:t>
      </w:r>
      <w:r w:rsidR="008B271C" w:rsidRPr="00266139">
        <w:t>Betoni</w:t>
      </w:r>
      <w:r w:rsidR="008B271C">
        <w:t>n</w:t>
      </w:r>
      <w:r w:rsidR="008B271C" w:rsidRPr="00266139">
        <w:t>stan</w:t>
      </w:r>
      <w:r w:rsidR="008B271C" w:rsidRPr="00266139">
        <w:t>d</w:t>
      </w:r>
      <w:r w:rsidR="008B271C" w:rsidRPr="00266139">
        <w:t>setzungen</w:t>
      </w:r>
      <w:r w:rsidRPr="00266139">
        <w:t xml:space="preserve"> zurückzuführen.</w:t>
      </w:r>
    </w:p>
    <w:p w:rsidR="00CF51D1" w:rsidRPr="00266139" w:rsidRDefault="00CF51D1" w:rsidP="00CF51D1"/>
    <w:p w:rsidR="00CF51D1" w:rsidRPr="00266139" w:rsidRDefault="00CF51D1" w:rsidP="00CF51D1">
      <w:r w:rsidRPr="00266139">
        <w:t xml:space="preserve">Gemäss unserer aktuellen Beurteilung schätzen wir unseren Aufwand für die Massnahmenplanung auf ca. 1‘540 h und gehen damit von einem Minderaufwand von ca. 96 h aus. </w:t>
      </w:r>
    </w:p>
    <w:p w:rsidR="00CF51D1" w:rsidRPr="00266139" w:rsidRDefault="00CF51D1" w:rsidP="00CF51D1"/>
    <w:p w:rsidR="00CF51D1" w:rsidRPr="00266139" w:rsidRDefault="00CF51D1" w:rsidP="00CF51D1">
      <w:r w:rsidRPr="00266139">
        <w:t>Die Zusatzleistungen für die ergänzenden Zustandsuntersuchungen (erdseitige Bewehrung, Betoneige</w:t>
      </w:r>
      <w:r w:rsidRPr="00266139">
        <w:t>n</w:t>
      </w:r>
      <w:r w:rsidRPr="00266139">
        <w:t xml:space="preserve">schaften) an 3 Stützmauern wurden im Nachtrag NO8 abgehandelt. Die anteiligen Zusatzaufwendungen für die Phase MP/DP sind in der untenstehenden Zusammenstellung nicht berücksichtigt. </w:t>
      </w:r>
    </w:p>
    <w:p w:rsidR="00CF51D1" w:rsidRPr="00266139" w:rsidRDefault="00CF51D1" w:rsidP="00CF51D1"/>
    <w:p w:rsidR="00CF51D1" w:rsidRPr="00266139" w:rsidRDefault="00CF51D1" w:rsidP="00CF51D1">
      <w:r w:rsidRPr="00266139">
        <w:t xml:space="preserve">Zu der Aufwandschätzung sind folgende Punkte zu erwähnen: </w:t>
      </w:r>
    </w:p>
    <w:p w:rsidR="00CF51D1" w:rsidRPr="00266139" w:rsidRDefault="00CF51D1" w:rsidP="00CF51D1"/>
    <w:p w:rsidR="00CF51D1" w:rsidRPr="00266139" w:rsidRDefault="00CF51D1" w:rsidP="00CF51D1">
      <w:pPr>
        <w:pStyle w:val="Listenabsatz"/>
        <w:numPr>
          <w:ilvl w:val="0"/>
          <w:numId w:val="7"/>
        </w:numPr>
        <w:ind w:left="567" w:hanging="567"/>
        <w:textAlignment w:val="auto"/>
      </w:pPr>
      <w:r w:rsidRPr="00266139">
        <w:t>Die Baukosten fallen gegenüber dem EK II deutlich geringer aus. An den zu planenden Massnahmen hat sich jedoch dadurch nichts geändert, da die Kostenreduktion im Wesentlichen nur auf eine geri</w:t>
      </w:r>
      <w:r w:rsidRPr="00266139">
        <w:t>n</w:t>
      </w:r>
      <w:r w:rsidRPr="00266139">
        <w:t>gere Ankerzahl zurückzuführen ist. Der Aufwand für die Planung der anspruchsvollen Massnahmen bleibt gleich.</w:t>
      </w:r>
    </w:p>
    <w:p w:rsidR="00CF51D1" w:rsidRDefault="00CF51D1" w:rsidP="00CF51D1">
      <w:pPr>
        <w:pStyle w:val="Listenabsatz"/>
        <w:numPr>
          <w:ilvl w:val="0"/>
          <w:numId w:val="7"/>
        </w:numPr>
        <w:ind w:left="567" w:hanging="567"/>
        <w:textAlignment w:val="auto"/>
      </w:pPr>
      <w:r w:rsidRPr="00266139">
        <w:t>Der Zusatzaufwand für die ergänzenden Zustandsuntersuchungen ist im Nachtrag NO8  abgehandelt und hier nicht berücksichtigt.</w:t>
      </w:r>
    </w:p>
    <w:p w:rsidR="004437AF" w:rsidRPr="007D1458" w:rsidRDefault="004437AF" w:rsidP="004437AF">
      <w:pPr>
        <w:tabs>
          <w:tab w:val="clear" w:pos="567"/>
        </w:tabs>
        <w:rPr>
          <w:color w:val="FF0000"/>
        </w:rPr>
      </w:pPr>
    </w:p>
    <w:p w:rsidR="004437AF" w:rsidRPr="007D1458" w:rsidRDefault="004437AF" w:rsidP="004437AF">
      <w:pPr>
        <w:tabs>
          <w:tab w:val="clear" w:pos="567"/>
        </w:tabs>
        <w:rPr>
          <w:color w:val="FF0000"/>
        </w:rPr>
      </w:pPr>
      <w:r w:rsidRPr="007D1458">
        <w:rPr>
          <w:color w:val="FF0000"/>
        </w:rPr>
        <w:t>Die vorgängig beschriebenen Massnahmen wurde</w:t>
      </w:r>
      <w:r>
        <w:rPr>
          <w:color w:val="FF0000"/>
        </w:rPr>
        <w:t>n</w:t>
      </w:r>
      <w:r w:rsidRPr="007D1458">
        <w:rPr>
          <w:color w:val="FF0000"/>
        </w:rPr>
        <w:t xml:space="preserve"> vor Projektbeginn Phase MP per Ende Januar 2016 ab</w:t>
      </w:r>
      <w:r>
        <w:rPr>
          <w:color w:val="FF0000"/>
        </w:rPr>
        <w:t xml:space="preserve">geschätzt. Diese Abschätzung ergab, dass für die Phase MP total  </w:t>
      </w:r>
      <w:r>
        <w:rPr>
          <w:b/>
          <w:color w:val="FF0000"/>
        </w:rPr>
        <w:t>1‘400</w:t>
      </w:r>
      <w:r w:rsidRPr="007D1458">
        <w:rPr>
          <w:b/>
          <w:color w:val="FF0000"/>
        </w:rPr>
        <w:t xml:space="preserve"> Stunden</w:t>
      </w:r>
      <w:r>
        <w:rPr>
          <w:color w:val="FF0000"/>
        </w:rPr>
        <w:t xml:space="preserve"> für den</w:t>
      </w:r>
      <w:r w:rsidRPr="007D1458">
        <w:rPr>
          <w:color w:val="FF0000"/>
        </w:rPr>
        <w:t xml:space="preserve"> Fachbereich</w:t>
      </w:r>
      <w:r>
        <w:rPr>
          <w:color w:val="FF0000"/>
        </w:rPr>
        <w:t xml:space="preserve"> erwartet wurden.</w:t>
      </w:r>
    </w:p>
    <w:p w:rsidR="004437AF" w:rsidRPr="007D1458" w:rsidRDefault="004437AF" w:rsidP="004437AF">
      <w:pPr>
        <w:tabs>
          <w:tab w:val="clear" w:pos="567"/>
        </w:tabs>
        <w:rPr>
          <w:color w:val="FF0000"/>
        </w:rPr>
      </w:pPr>
    </w:p>
    <w:p w:rsidR="004437AF" w:rsidRPr="00653C89" w:rsidRDefault="004437AF" w:rsidP="004437AF">
      <w:pPr>
        <w:rPr>
          <w:b/>
          <w:i/>
          <w:color w:val="FF0000"/>
        </w:rPr>
      </w:pPr>
      <w:r w:rsidRPr="007D1458">
        <w:rPr>
          <w:color w:val="FF0000"/>
        </w:rPr>
        <w:t>Weitere ergänzende Punkte aus der Bearbeitung der Phase MP</w:t>
      </w:r>
      <w:r>
        <w:rPr>
          <w:color w:val="FF0000"/>
        </w:rPr>
        <w:t xml:space="preserve"> sind nachfolgend aufgeführt und ergeben eine Veränderung der Stundenschätzung mit </w:t>
      </w:r>
      <w:proofErr w:type="spellStart"/>
      <w:r>
        <w:rPr>
          <w:color w:val="FF0000"/>
        </w:rPr>
        <w:t>Kentnisstand</w:t>
      </w:r>
      <w:proofErr w:type="spellEnd"/>
      <w:r>
        <w:rPr>
          <w:color w:val="FF0000"/>
        </w:rPr>
        <w:t xml:space="preserve"> April 2017 von  </w:t>
      </w:r>
      <w:r w:rsidRPr="004437AF">
        <w:rPr>
          <w:b/>
          <w:color w:val="FF0000"/>
        </w:rPr>
        <w:t>+/- …</w:t>
      </w:r>
      <w:proofErr w:type="gramStart"/>
      <w:r w:rsidRPr="004437AF">
        <w:rPr>
          <w:b/>
          <w:color w:val="FF0000"/>
        </w:rPr>
        <w:t>..</w:t>
      </w:r>
      <w:proofErr w:type="gramEnd"/>
      <w:r w:rsidRPr="004437AF">
        <w:rPr>
          <w:b/>
          <w:color w:val="FF0000"/>
        </w:rPr>
        <w:t xml:space="preserve"> Stunden</w:t>
      </w:r>
      <w:r w:rsidRPr="00653C89">
        <w:rPr>
          <w:color w:val="FF0000"/>
        </w:rPr>
        <w:t>:</w:t>
      </w:r>
    </w:p>
    <w:p w:rsidR="004437AF" w:rsidRPr="00653C89" w:rsidRDefault="004437AF" w:rsidP="004437AF">
      <w:pPr>
        <w:pStyle w:val="Listenabsatz"/>
        <w:numPr>
          <w:ilvl w:val="0"/>
          <w:numId w:val="7"/>
        </w:numPr>
        <w:ind w:left="567" w:hanging="567"/>
        <w:textAlignment w:val="auto"/>
        <w:rPr>
          <w:color w:val="FF0000"/>
        </w:rPr>
      </w:pPr>
      <w:r w:rsidRPr="00653C89">
        <w:rPr>
          <w:color w:val="FF0000"/>
        </w:rPr>
        <w:t>….</w:t>
      </w:r>
    </w:p>
    <w:p w:rsidR="004437AF" w:rsidRDefault="004437AF" w:rsidP="004437AF">
      <w:pPr>
        <w:pStyle w:val="Listenabsatz"/>
        <w:numPr>
          <w:ilvl w:val="0"/>
          <w:numId w:val="7"/>
        </w:numPr>
        <w:ind w:left="567" w:hanging="567"/>
        <w:textAlignment w:val="auto"/>
        <w:rPr>
          <w:color w:val="FF0000"/>
        </w:rPr>
      </w:pPr>
      <w:r w:rsidRPr="00653C89">
        <w:rPr>
          <w:color w:val="FF0000"/>
        </w:rPr>
        <w:t>….</w:t>
      </w:r>
    </w:p>
    <w:p w:rsidR="004437AF" w:rsidRDefault="004437AF" w:rsidP="004437AF">
      <w:pPr>
        <w:textAlignment w:val="auto"/>
        <w:rPr>
          <w:color w:val="FF0000"/>
        </w:rPr>
      </w:pPr>
    </w:p>
    <w:p w:rsidR="004437AF" w:rsidRPr="007D1458" w:rsidRDefault="004437AF" w:rsidP="004437AF">
      <w:pPr>
        <w:textAlignment w:val="auto"/>
        <w:rPr>
          <w:b/>
          <w:color w:val="FF0000"/>
        </w:rPr>
      </w:pPr>
      <w:r w:rsidRPr="007D1458">
        <w:rPr>
          <w:b/>
          <w:color w:val="FF0000"/>
        </w:rPr>
        <w:t xml:space="preserve">Diese nun bekannten Veränderungen ergeben eine Anpassung </w:t>
      </w:r>
      <w:r>
        <w:rPr>
          <w:b/>
          <w:color w:val="FF0000"/>
        </w:rPr>
        <w:t xml:space="preserve">der </w:t>
      </w:r>
      <w:r w:rsidRPr="007D1458">
        <w:rPr>
          <w:b/>
          <w:color w:val="FF0000"/>
        </w:rPr>
        <w:t xml:space="preserve">Stundenschätzung „Honorar Fachbereich“ </w:t>
      </w:r>
      <w:proofErr w:type="gramStart"/>
      <w:r w:rsidRPr="007D1458">
        <w:rPr>
          <w:b/>
          <w:color w:val="FF0000"/>
        </w:rPr>
        <w:t>von :</w:t>
      </w:r>
      <w:proofErr w:type="gramEnd"/>
      <w:r w:rsidRPr="007D1458">
        <w:rPr>
          <w:b/>
          <w:color w:val="FF0000"/>
        </w:rPr>
        <w:t xml:space="preserve"> +/- …… Stunden.</w:t>
      </w:r>
    </w:p>
    <w:p w:rsidR="00327E1E" w:rsidRDefault="00327E1E" w:rsidP="00327E1E"/>
    <w:bookmarkStart w:id="52" w:name="_MON_1514369548"/>
    <w:bookmarkEnd w:id="52"/>
    <w:p w:rsidR="00327E1E" w:rsidRDefault="00304CA8" w:rsidP="00327E1E">
      <w:r>
        <w:object w:dxaOrig="9644" w:dyaOrig="4110">
          <v:shape id="_x0000_i1029" type="#_x0000_t75" style="width:481.7pt;height:202.4pt" o:ole="">
            <v:imagedata r:id="rId26" o:title=""/>
          </v:shape>
          <o:OLEObject Type="Embed" ProgID="Excel.Sheet.12" ShapeID="_x0000_i1029" DrawAspect="Content" ObjectID="_1557560775" r:id="rId27"/>
        </w:object>
      </w:r>
    </w:p>
    <w:p w:rsidR="00327E1E" w:rsidRDefault="00327E1E" w:rsidP="00327E1E"/>
    <w:p w:rsidR="001C58A7" w:rsidRPr="001C58A7" w:rsidRDefault="001C58A7" w:rsidP="001C58A7"/>
    <w:p w:rsidR="009847F8" w:rsidRDefault="009847F8">
      <w:pPr>
        <w:tabs>
          <w:tab w:val="clear" w:pos="567"/>
        </w:tabs>
        <w:overflowPunct/>
        <w:autoSpaceDE/>
        <w:autoSpaceDN/>
        <w:adjustRightInd/>
        <w:jc w:val="left"/>
        <w:textAlignment w:val="auto"/>
        <w:rPr>
          <w:b/>
          <w:bCs/>
          <w:sz w:val="24"/>
        </w:rPr>
      </w:pPr>
      <w:r>
        <w:br w:type="page"/>
      </w:r>
    </w:p>
    <w:p w:rsidR="001C58A7" w:rsidRDefault="001C58A7" w:rsidP="001C58A7">
      <w:pPr>
        <w:pStyle w:val="berschrift2"/>
      </w:pPr>
      <w:r>
        <w:lastRenderedPageBreak/>
        <w:t xml:space="preserve">TP 2 – Trasse / Umwelt: </w:t>
      </w:r>
      <w:r>
        <w:tab/>
      </w:r>
      <w:r>
        <w:tab/>
        <w:t>Lärm</w:t>
      </w:r>
      <w:r w:rsidR="00653C89">
        <w:t xml:space="preserve">  </w:t>
      </w:r>
      <w:r w:rsidR="00653C89" w:rsidRPr="00653C89">
        <w:rPr>
          <w:color w:val="FF0000"/>
        </w:rPr>
        <w:t>(</w:t>
      </w:r>
      <w:r w:rsidR="00653C89" w:rsidRPr="00653C89">
        <w:rPr>
          <w:color w:val="FF0000"/>
        </w:rPr>
        <w:sym w:font="Wingdings" w:char="F0E8"/>
      </w:r>
      <w:r w:rsidR="00653C89" w:rsidRPr="00653C89">
        <w:rPr>
          <w:color w:val="FF0000"/>
        </w:rPr>
        <w:t xml:space="preserve"> NEU TP  3)  (</w:t>
      </w:r>
      <w:proofErr w:type="spellStart"/>
      <w:r w:rsidR="00653C89" w:rsidRPr="00653C89">
        <w:rPr>
          <w:color w:val="FF0000"/>
        </w:rPr>
        <w:t>L.Falzone</w:t>
      </w:r>
      <w:proofErr w:type="spellEnd"/>
      <w:r w:rsidR="00653C89" w:rsidRPr="00653C89">
        <w:rPr>
          <w:color w:val="FF0000"/>
        </w:rPr>
        <w:t>)</w:t>
      </w:r>
    </w:p>
    <w:p w:rsidR="00327E1E" w:rsidRPr="0043411A" w:rsidRDefault="00FC57F1" w:rsidP="00327E1E">
      <w:r w:rsidRPr="0043411A">
        <w:t xml:space="preserve">Im Zuge der MK/AP-Projektierung hat sich ergeben, dass im Teilprojekt Lärmschutz 3 Dossiers zu erstellen sind. </w:t>
      </w:r>
      <w:r w:rsidR="00DB0180" w:rsidRPr="0043411A">
        <w:t>Zugehörig zum Fachbereich T</w:t>
      </w:r>
      <w:r w:rsidR="00741932" w:rsidRPr="0043411A">
        <w:t>/</w:t>
      </w:r>
      <w:r w:rsidR="00DB0180" w:rsidRPr="0043411A">
        <w:t>U ein Dossier Schallschutzfenster, sowie zugehörig zum Fachbereich K je ein Dossier für Wandersatz und Instandsetzung. Die entsprechenden Aufwandschätzungen sind beig</w:t>
      </w:r>
      <w:r w:rsidR="00DB0180" w:rsidRPr="0043411A">
        <w:t>e</w:t>
      </w:r>
      <w:r w:rsidR="00DB0180" w:rsidRPr="0043411A">
        <w:t xml:space="preserve">legt. Wir erachten den auf 800h veranschlagten Aufwand (exklusive Projektleitung) als absolutes Minimum. </w:t>
      </w:r>
    </w:p>
    <w:p w:rsidR="00327E1E" w:rsidRDefault="00DB0180" w:rsidP="00327E1E">
      <w:r w:rsidRPr="0043411A">
        <w:t>Ein Vergleich zu der b</w:t>
      </w:r>
      <w:r w:rsidR="00741932" w:rsidRPr="0043411A">
        <w:t>auherrenseitigen Stundenvorgabe</w:t>
      </w:r>
      <w:r w:rsidR="00C10EFA" w:rsidRPr="0043411A">
        <w:t xml:space="preserve"> </w:t>
      </w:r>
      <w:r w:rsidRPr="0043411A">
        <w:t>kann nicht wirklich gemacht wer</w:t>
      </w:r>
      <w:r w:rsidR="00C10EFA" w:rsidRPr="0043411A">
        <w:t xml:space="preserve">den. Basierend auf </w:t>
      </w:r>
      <w:r w:rsidRPr="0043411A">
        <w:t>dieser Vorgabe</w:t>
      </w:r>
      <w:r w:rsidR="00C10EFA" w:rsidRPr="0043411A">
        <w:t xml:space="preserve"> (wie erwähnt nur auf übergeordneter Ebene definiert)</w:t>
      </w:r>
      <w:r w:rsidRPr="0043411A">
        <w:t xml:space="preserve"> haben wir beim herunterbrechen auf die einzelnen Objektgattungen dem Lärmschutz ein Budget von knapp 500h zugeteilt. Dies entspricht aus heutiger Sicht einer klare</w:t>
      </w:r>
      <w:r w:rsidR="00C10EFA" w:rsidRPr="0043411A">
        <w:t>n</w:t>
      </w:r>
      <w:r w:rsidRPr="0043411A">
        <w:t xml:space="preserve"> Unterschätzung des Aufwandes, anderseits war aufgrund der Stundenvo</w:t>
      </w:r>
      <w:r w:rsidRPr="0043411A">
        <w:t>r</w:t>
      </w:r>
      <w:r w:rsidRPr="0043411A">
        <w:t>gabe auch gar kein grosser Spielraum möglich gewesen.</w:t>
      </w:r>
    </w:p>
    <w:p w:rsidR="004437AF" w:rsidRPr="00E2115D" w:rsidRDefault="004437AF" w:rsidP="004437AF">
      <w:pPr>
        <w:tabs>
          <w:tab w:val="clear" w:pos="567"/>
        </w:tabs>
        <w:rPr>
          <w:color w:val="00B050"/>
        </w:rPr>
      </w:pPr>
    </w:p>
    <w:p w:rsidR="004437AF" w:rsidRPr="00E2115D" w:rsidRDefault="004437AF" w:rsidP="004437AF">
      <w:pPr>
        <w:tabs>
          <w:tab w:val="clear" w:pos="567"/>
        </w:tabs>
        <w:rPr>
          <w:color w:val="00B050"/>
        </w:rPr>
      </w:pPr>
      <w:r w:rsidRPr="00E2115D">
        <w:rPr>
          <w:color w:val="00B050"/>
        </w:rPr>
        <w:t xml:space="preserve">Die vorgängig beschriebenen Massnahmen wurden vor Projektbeginn Phase MP per Ende Januar 2016 abgeschätzt. </w:t>
      </w:r>
      <w:del w:id="53" w:author="Schädler Beat" w:date="2017-05-09T17:52:00Z">
        <w:r w:rsidRPr="00E2115D" w:rsidDel="00F27A6A">
          <w:rPr>
            <w:color w:val="00B050"/>
          </w:rPr>
          <w:delText xml:space="preserve">Diese Abschätzung ergab, dass für die Phase MP total  </w:delText>
        </w:r>
        <w:r w:rsidRPr="00E2115D" w:rsidDel="00F27A6A">
          <w:rPr>
            <w:b/>
            <w:color w:val="00B050"/>
          </w:rPr>
          <w:delText>800 Stunden</w:delText>
        </w:r>
        <w:r w:rsidRPr="00E2115D" w:rsidDel="00F27A6A">
          <w:rPr>
            <w:color w:val="00B050"/>
          </w:rPr>
          <w:delText xml:space="preserve"> für den Fachbereich erwartet wurden.</w:delText>
        </w:r>
      </w:del>
      <w:ins w:id="54" w:author="Schädler Beat" w:date="2017-05-09T17:53:00Z">
        <w:r w:rsidR="00F27A6A">
          <w:rPr>
            <w:color w:val="00B050"/>
          </w:rPr>
          <w:t xml:space="preserve"> Aus der Bearbeitung der Phase MP haben sich keine weiteren Veränderungen ergeben. Der damals angemeldete Mehraufwand wird unverändert angemeldet. Zu berücksichtigen ist, dass neben der </w:t>
        </w:r>
        <w:proofErr w:type="spellStart"/>
        <w:r w:rsidR="00F27A6A">
          <w:rPr>
            <w:color w:val="00B050"/>
          </w:rPr>
          <w:t>Dossierbereinigung</w:t>
        </w:r>
        <w:proofErr w:type="spellEnd"/>
        <w:r w:rsidR="00F27A6A">
          <w:rPr>
            <w:color w:val="00B050"/>
          </w:rPr>
          <w:t xml:space="preserve"> noch das gesamte Dossier DP Schallschutzfenster </w:t>
        </w:r>
      </w:ins>
      <w:ins w:id="55" w:author="Schädler Beat" w:date="2017-05-09T17:55:00Z">
        <w:r w:rsidR="00F27A6A">
          <w:rPr>
            <w:color w:val="00B050"/>
          </w:rPr>
          <w:t xml:space="preserve">zu erstellen </w:t>
        </w:r>
        <w:commentRangeStart w:id="56"/>
        <w:r w:rsidR="00F27A6A">
          <w:rPr>
            <w:color w:val="00B050"/>
          </w:rPr>
          <w:t>ist</w:t>
        </w:r>
      </w:ins>
      <w:commentRangeEnd w:id="56"/>
      <w:ins w:id="57" w:author="Schädler Beat" w:date="2017-05-29T09:43:00Z">
        <w:r w:rsidR="008B5191">
          <w:rPr>
            <w:rStyle w:val="Kommentarzeichen"/>
          </w:rPr>
          <w:commentReference w:id="56"/>
        </w:r>
      </w:ins>
      <w:ins w:id="58" w:author="Schädler Beat" w:date="2017-05-09T17:55:00Z">
        <w:r w:rsidR="00F27A6A">
          <w:rPr>
            <w:color w:val="00B050"/>
          </w:rPr>
          <w:t>.</w:t>
        </w:r>
      </w:ins>
    </w:p>
    <w:p w:rsidR="004437AF" w:rsidRDefault="004437AF" w:rsidP="004437AF">
      <w:pPr>
        <w:tabs>
          <w:tab w:val="clear" w:pos="567"/>
        </w:tabs>
        <w:rPr>
          <w:ins w:id="59" w:author="Schädler Beat" w:date="2017-05-09T17:55:00Z"/>
          <w:color w:val="00B050"/>
        </w:rPr>
      </w:pPr>
    </w:p>
    <w:p w:rsidR="00F27A6A" w:rsidRPr="00F27A6A" w:rsidRDefault="00F27A6A" w:rsidP="004437AF">
      <w:pPr>
        <w:tabs>
          <w:tab w:val="clear" w:pos="567"/>
        </w:tabs>
        <w:rPr>
          <w:b/>
          <w:color w:val="00B050"/>
          <w:rPrChange w:id="60" w:author="Schädler Beat" w:date="2017-05-09T17:56:00Z">
            <w:rPr>
              <w:color w:val="00B050"/>
            </w:rPr>
          </w:rPrChange>
        </w:rPr>
      </w:pPr>
      <w:ins w:id="61" w:author="Schädler Beat" w:date="2017-05-09T17:55:00Z">
        <w:r w:rsidRPr="00F27A6A">
          <w:rPr>
            <w:b/>
            <w:color w:val="00B050"/>
            <w:rPrChange w:id="62" w:author="Schädler Beat" w:date="2017-05-09T17:56:00Z">
              <w:rPr>
                <w:color w:val="00B050"/>
              </w:rPr>
            </w:rPrChange>
          </w:rPr>
          <w:t>Der Mehraufwand wird unverändert auf 327 h abgeschätzt.</w:t>
        </w:r>
      </w:ins>
    </w:p>
    <w:p w:rsidR="004437AF" w:rsidRPr="00E2115D" w:rsidDel="00F27A6A" w:rsidRDefault="004437AF" w:rsidP="004437AF">
      <w:pPr>
        <w:rPr>
          <w:del w:id="63" w:author="Schädler Beat" w:date="2017-05-09T17:55:00Z"/>
          <w:b/>
          <w:i/>
          <w:color w:val="00B050"/>
        </w:rPr>
      </w:pPr>
      <w:del w:id="64" w:author="Schädler Beat" w:date="2017-05-09T17:55:00Z">
        <w:r w:rsidRPr="00E2115D" w:rsidDel="00F27A6A">
          <w:rPr>
            <w:color w:val="00B050"/>
          </w:rPr>
          <w:delText xml:space="preserve">Weitere ergänzende Punkte aus der Bearbeitung der Phase MP sind nachfolgend aufgeführt und ergeben </w:delText>
        </w:r>
        <w:r w:rsidR="00E2115D" w:rsidRPr="00E2115D" w:rsidDel="00F27A6A">
          <w:rPr>
            <w:color w:val="00B050"/>
          </w:rPr>
          <w:delText>k</w:delText>
        </w:r>
        <w:r w:rsidRPr="00E2115D" w:rsidDel="00F27A6A">
          <w:rPr>
            <w:color w:val="00B050"/>
          </w:rPr>
          <w:delText>eine Veränderung der Stundenschätzung mit Kentnisstand April 2017</w:delText>
        </w:r>
        <w:r w:rsidR="00E2115D" w:rsidRPr="00E2115D" w:rsidDel="00F27A6A">
          <w:rPr>
            <w:color w:val="00B050"/>
          </w:rPr>
          <w:delText>.</w:delText>
        </w:r>
        <w:r w:rsidR="00E2115D" w:rsidDel="00F27A6A">
          <w:rPr>
            <w:color w:val="00B050"/>
          </w:rPr>
          <w:delText xml:space="preserve"> Ausstehende Leistungen sie die Bereinigung des Doddier Ersatz Holzwand LSW Eptingen und die Erarbeitung des DP Schalschutzfenster.</w:delText>
        </w:r>
      </w:del>
    </w:p>
    <w:p w:rsidR="00327E1E" w:rsidRDefault="00327E1E" w:rsidP="00327E1E"/>
    <w:p w:rsidR="00E2115D" w:rsidRDefault="00E2115D" w:rsidP="00327E1E"/>
    <w:bookmarkStart w:id="65" w:name="_MON_1514369584"/>
    <w:bookmarkEnd w:id="65"/>
    <w:p w:rsidR="001C58A7" w:rsidRDefault="00304CA8" w:rsidP="001C58A7">
      <w:r>
        <w:object w:dxaOrig="9644" w:dyaOrig="4110">
          <v:shape id="_x0000_i1030" type="#_x0000_t75" style="width:481.7pt;height:202.4pt" o:ole="">
            <v:imagedata r:id="rId28" o:title=""/>
          </v:shape>
          <o:OLEObject Type="Embed" ProgID="Excel.Sheet.12" ShapeID="_x0000_i1030" DrawAspect="Content" ObjectID="_1557560776" r:id="rId29"/>
        </w:object>
      </w:r>
    </w:p>
    <w:p w:rsidR="009847F8" w:rsidRDefault="009847F8">
      <w:pPr>
        <w:tabs>
          <w:tab w:val="clear" w:pos="567"/>
        </w:tabs>
        <w:overflowPunct/>
        <w:autoSpaceDE/>
        <w:autoSpaceDN/>
        <w:adjustRightInd/>
        <w:jc w:val="left"/>
        <w:textAlignment w:val="auto"/>
        <w:rPr>
          <w:b/>
          <w:bCs/>
          <w:sz w:val="24"/>
        </w:rPr>
      </w:pPr>
      <w:r>
        <w:br w:type="page"/>
      </w:r>
    </w:p>
    <w:p w:rsidR="00327E1E" w:rsidRPr="00C1754B" w:rsidRDefault="001C58A7" w:rsidP="00327E1E">
      <w:pPr>
        <w:pStyle w:val="berschrift2"/>
      </w:pPr>
      <w:r>
        <w:lastRenderedPageBreak/>
        <w:t xml:space="preserve">TP 2 – Trasse / Umwelt: </w:t>
      </w:r>
      <w:r>
        <w:tab/>
      </w:r>
      <w:r>
        <w:tab/>
        <w:t>Verkehr / Umwelt</w:t>
      </w:r>
      <w:r w:rsidR="00653C89">
        <w:t xml:space="preserve"> </w:t>
      </w:r>
      <w:r w:rsidR="00653C89" w:rsidRPr="00653C89">
        <w:rPr>
          <w:color w:val="FF0000"/>
        </w:rPr>
        <w:t>(</w:t>
      </w:r>
      <w:proofErr w:type="spellStart"/>
      <w:r w:rsidR="00653C89" w:rsidRPr="00653C89">
        <w:rPr>
          <w:color w:val="FF0000"/>
        </w:rPr>
        <w:t>St.Roth</w:t>
      </w:r>
      <w:proofErr w:type="spellEnd"/>
      <w:r w:rsidR="004437AF">
        <w:rPr>
          <w:color w:val="FF0000"/>
        </w:rPr>
        <w:t xml:space="preserve"> / </w:t>
      </w:r>
      <w:proofErr w:type="spellStart"/>
      <w:r w:rsidR="004437AF">
        <w:rPr>
          <w:color w:val="FF0000"/>
        </w:rPr>
        <w:t>Ch.Fuchs</w:t>
      </w:r>
      <w:proofErr w:type="spellEnd"/>
      <w:r w:rsidR="00653C89" w:rsidRPr="00653C89">
        <w:rPr>
          <w:color w:val="FF0000"/>
        </w:rPr>
        <w:t>)</w:t>
      </w:r>
    </w:p>
    <w:p w:rsidR="00476009" w:rsidRDefault="00476009" w:rsidP="00327E1E">
      <w:r w:rsidRPr="0043411A">
        <w:t>Verglichen mit der Vorphase gehen wir von den gleichen Etappen und Jahresabschnitten aus. Jedoch wird es aus den verschiedenen Baujahren und Objektabstimmungen neben den Situationen</w:t>
      </w:r>
      <w:r w:rsidR="0043411A">
        <w:t>,</w:t>
      </w:r>
      <w:r w:rsidRPr="0043411A">
        <w:t xml:space="preserve"> auch verkehrliche Überlegungen in zusätzlich in den Situationen integrierten Querschnitten brauchen. Diese Feststellung h</w:t>
      </w:r>
      <w:r w:rsidRPr="0043411A">
        <w:t>a</w:t>
      </w:r>
      <w:r w:rsidRPr="0043411A">
        <w:t>ben wir nach detaillierterem Studium der MP-Dossiererarbeitung, nach unserer ersten Prognose, gemacht. Aus diesem Grund gehen wir davon aus, dass wir anstelle der ca. 300 Stunden der ersten Schätzung ca. 100 Stunden mehr benötigen werden.</w:t>
      </w:r>
    </w:p>
    <w:p w:rsidR="004437AF" w:rsidRPr="007D1458" w:rsidRDefault="004437AF" w:rsidP="004437AF">
      <w:pPr>
        <w:tabs>
          <w:tab w:val="clear" w:pos="567"/>
        </w:tabs>
        <w:rPr>
          <w:color w:val="FF0000"/>
        </w:rPr>
      </w:pPr>
    </w:p>
    <w:p w:rsidR="004437AF" w:rsidRPr="007D1458" w:rsidRDefault="004437AF" w:rsidP="004437AF">
      <w:pPr>
        <w:tabs>
          <w:tab w:val="clear" w:pos="567"/>
        </w:tabs>
        <w:rPr>
          <w:color w:val="FF0000"/>
        </w:rPr>
      </w:pPr>
      <w:r w:rsidRPr="007D1458">
        <w:rPr>
          <w:color w:val="FF0000"/>
        </w:rPr>
        <w:t>Die vorgängig beschriebenen Massnahmen wurde</w:t>
      </w:r>
      <w:r>
        <w:rPr>
          <w:color w:val="FF0000"/>
        </w:rPr>
        <w:t>n</w:t>
      </w:r>
      <w:r w:rsidRPr="007D1458">
        <w:rPr>
          <w:color w:val="FF0000"/>
        </w:rPr>
        <w:t xml:space="preserve"> vor Projektbeginn Phase MP per Ende Januar 2016 ab</w:t>
      </w:r>
      <w:r>
        <w:rPr>
          <w:color w:val="FF0000"/>
        </w:rPr>
        <w:t xml:space="preserve">geschätzt. Diese Abschätzung ergab, dass für die Phase MP total  </w:t>
      </w:r>
      <w:r>
        <w:rPr>
          <w:b/>
          <w:color w:val="FF0000"/>
        </w:rPr>
        <w:t>441</w:t>
      </w:r>
      <w:r w:rsidRPr="007D1458">
        <w:rPr>
          <w:b/>
          <w:color w:val="FF0000"/>
        </w:rPr>
        <w:t xml:space="preserve"> Stunden</w:t>
      </w:r>
      <w:r>
        <w:rPr>
          <w:color w:val="FF0000"/>
        </w:rPr>
        <w:t xml:space="preserve"> für den</w:t>
      </w:r>
      <w:r w:rsidRPr="007D1458">
        <w:rPr>
          <w:color w:val="FF0000"/>
        </w:rPr>
        <w:t xml:space="preserve"> Fachbereich</w:t>
      </w:r>
      <w:r>
        <w:rPr>
          <w:color w:val="FF0000"/>
        </w:rPr>
        <w:t xml:space="preserve"> erwartet wurden.</w:t>
      </w:r>
    </w:p>
    <w:p w:rsidR="004437AF" w:rsidRPr="007D1458" w:rsidRDefault="004437AF" w:rsidP="004437AF">
      <w:pPr>
        <w:tabs>
          <w:tab w:val="clear" w:pos="567"/>
        </w:tabs>
        <w:rPr>
          <w:color w:val="FF0000"/>
        </w:rPr>
      </w:pPr>
    </w:p>
    <w:p w:rsidR="004437AF" w:rsidRPr="00653C89" w:rsidRDefault="004437AF" w:rsidP="004437AF">
      <w:pPr>
        <w:rPr>
          <w:b/>
          <w:i/>
          <w:color w:val="FF0000"/>
        </w:rPr>
      </w:pPr>
      <w:r w:rsidRPr="007D1458">
        <w:rPr>
          <w:color w:val="FF0000"/>
        </w:rPr>
        <w:t>Weitere ergänzende Punkte aus der Bearbeitung der Phase MP</w:t>
      </w:r>
      <w:r>
        <w:rPr>
          <w:color w:val="FF0000"/>
        </w:rPr>
        <w:t xml:space="preserve"> sind nachfolgend aufgeführt und ergeben eine Veränderung der Stundenschätzung mit </w:t>
      </w:r>
      <w:proofErr w:type="spellStart"/>
      <w:r>
        <w:rPr>
          <w:color w:val="FF0000"/>
        </w:rPr>
        <w:t>Kentnisstand</w:t>
      </w:r>
      <w:proofErr w:type="spellEnd"/>
      <w:r>
        <w:rPr>
          <w:color w:val="FF0000"/>
        </w:rPr>
        <w:t xml:space="preserve"> April 2017 von  </w:t>
      </w:r>
      <w:r w:rsidRPr="004437AF">
        <w:rPr>
          <w:b/>
          <w:color w:val="FF0000"/>
        </w:rPr>
        <w:t>+/- …</w:t>
      </w:r>
      <w:proofErr w:type="gramStart"/>
      <w:r w:rsidRPr="004437AF">
        <w:rPr>
          <w:b/>
          <w:color w:val="FF0000"/>
        </w:rPr>
        <w:t>..</w:t>
      </w:r>
      <w:proofErr w:type="gramEnd"/>
      <w:r w:rsidRPr="004437AF">
        <w:rPr>
          <w:b/>
          <w:color w:val="FF0000"/>
        </w:rPr>
        <w:t xml:space="preserve"> </w:t>
      </w:r>
      <w:commentRangeStart w:id="66"/>
      <w:r w:rsidRPr="004437AF">
        <w:rPr>
          <w:b/>
          <w:color w:val="FF0000"/>
        </w:rPr>
        <w:t>Stunden</w:t>
      </w:r>
      <w:commentRangeEnd w:id="66"/>
      <w:r w:rsidR="0044182E">
        <w:rPr>
          <w:rStyle w:val="Kommentarzeichen"/>
        </w:rPr>
        <w:commentReference w:id="66"/>
      </w:r>
      <w:r w:rsidRPr="00653C89">
        <w:rPr>
          <w:color w:val="FF0000"/>
        </w:rPr>
        <w:t>:</w:t>
      </w:r>
    </w:p>
    <w:p w:rsidR="004437AF" w:rsidRPr="00653C89" w:rsidRDefault="004437AF" w:rsidP="004437AF">
      <w:pPr>
        <w:pStyle w:val="Listenabsatz"/>
        <w:numPr>
          <w:ilvl w:val="0"/>
          <w:numId w:val="7"/>
        </w:numPr>
        <w:ind w:left="567" w:hanging="567"/>
        <w:textAlignment w:val="auto"/>
        <w:rPr>
          <w:color w:val="FF0000"/>
        </w:rPr>
      </w:pPr>
      <w:r>
        <w:rPr>
          <w:color w:val="FF0000"/>
        </w:rPr>
        <w:t>Veränderung der Verkehrsführung im Herbst 2017. Dabei wurden diverse Versionen bez. Fakte</w:t>
      </w:r>
      <w:r w:rsidR="00693ECD">
        <w:rPr>
          <w:color w:val="FF0000"/>
        </w:rPr>
        <w:t>n</w:t>
      </w:r>
      <w:r>
        <w:rPr>
          <w:color w:val="FF0000"/>
        </w:rPr>
        <w:t xml:space="preserve">blatt erstellt, zusätzliche Phasenpläne erstellt, diverse </w:t>
      </w:r>
      <w:proofErr w:type="spellStart"/>
      <w:r>
        <w:rPr>
          <w:color w:val="FF0000"/>
        </w:rPr>
        <w:t>interen</w:t>
      </w:r>
      <w:proofErr w:type="spellEnd"/>
      <w:r>
        <w:rPr>
          <w:color w:val="FF0000"/>
        </w:rPr>
        <w:t xml:space="preserve"> Arbeitssitzung abgehalten, zusätzliche A</w:t>
      </w:r>
      <w:r w:rsidR="00693ECD">
        <w:rPr>
          <w:color w:val="FF0000"/>
        </w:rPr>
        <w:t>b</w:t>
      </w:r>
      <w:r>
        <w:rPr>
          <w:color w:val="FF0000"/>
        </w:rPr>
        <w:t xml:space="preserve">gleichsitzungen mit NSNW AG und Bauherr </w:t>
      </w:r>
      <w:proofErr w:type="spellStart"/>
      <w:r>
        <w:rPr>
          <w:color w:val="FF0000"/>
        </w:rPr>
        <w:t>durcheführt</w:t>
      </w:r>
      <w:proofErr w:type="spellEnd"/>
      <w:r>
        <w:rPr>
          <w:color w:val="FF0000"/>
        </w:rPr>
        <w:t xml:space="preserve">, etc. </w:t>
      </w:r>
      <w:r w:rsidRPr="004437AF">
        <w:rPr>
          <w:color w:val="FF0000"/>
        </w:rPr>
        <w:sym w:font="Wingdings" w:char="F0E8"/>
      </w:r>
      <w:r>
        <w:rPr>
          <w:color w:val="FF0000"/>
        </w:rPr>
        <w:t xml:space="preserve"> +</w:t>
      </w:r>
      <w:r w:rsidR="00B56286">
        <w:rPr>
          <w:color w:val="FF0000"/>
        </w:rPr>
        <w:t>500</w:t>
      </w:r>
      <w:r>
        <w:rPr>
          <w:color w:val="FF0000"/>
        </w:rPr>
        <w:t xml:space="preserve"> Std.</w:t>
      </w:r>
    </w:p>
    <w:p w:rsidR="004437AF" w:rsidRDefault="004437AF" w:rsidP="004437AF">
      <w:pPr>
        <w:pStyle w:val="Listenabsatz"/>
        <w:numPr>
          <w:ilvl w:val="0"/>
          <w:numId w:val="7"/>
        </w:numPr>
        <w:ind w:left="567" w:hanging="567"/>
        <w:textAlignment w:val="auto"/>
        <w:rPr>
          <w:color w:val="FF0000"/>
        </w:rPr>
      </w:pPr>
      <w:r>
        <w:rPr>
          <w:color w:val="FF0000"/>
        </w:rPr>
        <w:t>Erarbeitung Fakte</w:t>
      </w:r>
      <w:r w:rsidR="00693ECD">
        <w:rPr>
          <w:color w:val="FF0000"/>
        </w:rPr>
        <w:t>n</w:t>
      </w:r>
      <w:r>
        <w:rPr>
          <w:color w:val="FF0000"/>
        </w:rPr>
        <w:t>blatt bez. optimaler Sperrun</w:t>
      </w:r>
      <w:ins w:id="67" w:author="Schädler Beat" w:date="2017-05-29T09:46:00Z">
        <w:r w:rsidR="002E1CFF">
          <w:rPr>
            <w:color w:val="FF0000"/>
          </w:rPr>
          <w:t>g</w:t>
        </w:r>
      </w:ins>
      <w:r>
        <w:rPr>
          <w:color w:val="FF0000"/>
        </w:rPr>
        <w:t xml:space="preserve">stagen </w:t>
      </w:r>
      <w:r w:rsidRPr="004437AF">
        <w:rPr>
          <w:color w:val="FF0000"/>
        </w:rPr>
        <w:sym w:font="Wingdings" w:char="F0E8"/>
      </w:r>
      <w:r>
        <w:rPr>
          <w:color w:val="FF0000"/>
        </w:rPr>
        <w:t xml:space="preserve"> +</w:t>
      </w:r>
      <w:r w:rsidR="00693ECD">
        <w:rPr>
          <w:color w:val="FF0000"/>
        </w:rPr>
        <w:t>30</w:t>
      </w:r>
      <w:r>
        <w:rPr>
          <w:color w:val="FF0000"/>
        </w:rPr>
        <w:t xml:space="preserve"> Std.</w:t>
      </w:r>
    </w:p>
    <w:p w:rsidR="004437AF" w:rsidRDefault="004437AF" w:rsidP="004437AF">
      <w:pPr>
        <w:pStyle w:val="Listenabsatz"/>
        <w:numPr>
          <w:ilvl w:val="0"/>
          <w:numId w:val="7"/>
        </w:numPr>
        <w:ind w:left="567" w:hanging="567"/>
        <w:textAlignment w:val="auto"/>
        <w:rPr>
          <w:color w:val="FF0000"/>
        </w:rPr>
      </w:pPr>
      <w:r>
        <w:rPr>
          <w:color w:val="FF0000"/>
        </w:rPr>
        <w:t>….</w:t>
      </w:r>
    </w:p>
    <w:p w:rsidR="004437AF" w:rsidRDefault="004437AF" w:rsidP="004437AF">
      <w:pPr>
        <w:pStyle w:val="Listenabsatz"/>
        <w:numPr>
          <w:ilvl w:val="0"/>
          <w:numId w:val="7"/>
        </w:numPr>
        <w:ind w:left="567" w:hanging="567"/>
        <w:textAlignment w:val="auto"/>
        <w:rPr>
          <w:color w:val="FF0000"/>
        </w:rPr>
      </w:pPr>
      <w:r>
        <w:rPr>
          <w:color w:val="FF0000"/>
        </w:rPr>
        <w:t>….</w:t>
      </w:r>
    </w:p>
    <w:p w:rsidR="004437AF" w:rsidRDefault="004437AF" w:rsidP="004437AF">
      <w:pPr>
        <w:textAlignment w:val="auto"/>
        <w:rPr>
          <w:color w:val="FF0000"/>
        </w:rPr>
      </w:pPr>
    </w:p>
    <w:p w:rsidR="004437AF" w:rsidRPr="007D1458" w:rsidRDefault="004437AF" w:rsidP="004437AF">
      <w:pPr>
        <w:textAlignment w:val="auto"/>
        <w:rPr>
          <w:b/>
          <w:color w:val="FF0000"/>
        </w:rPr>
      </w:pPr>
      <w:r w:rsidRPr="007D1458">
        <w:rPr>
          <w:b/>
          <w:color w:val="FF0000"/>
        </w:rPr>
        <w:t xml:space="preserve">Diese nun bekannten Veränderungen ergeben eine Anpassung </w:t>
      </w:r>
      <w:r>
        <w:rPr>
          <w:b/>
          <w:color w:val="FF0000"/>
        </w:rPr>
        <w:t xml:space="preserve">der </w:t>
      </w:r>
      <w:r w:rsidRPr="007D1458">
        <w:rPr>
          <w:b/>
          <w:color w:val="FF0000"/>
        </w:rPr>
        <w:t xml:space="preserve">Stundenschätzung „Honorar Fachbereich“ </w:t>
      </w:r>
      <w:proofErr w:type="gramStart"/>
      <w:r w:rsidRPr="007D1458">
        <w:rPr>
          <w:b/>
          <w:color w:val="FF0000"/>
        </w:rPr>
        <w:t>von :</w:t>
      </w:r>
      <w:proofErr w:type="gramEnd"/>
      <w:r w:rsidRPr="007D1458">
        <w:rPr>
          <w:b/>
          <w:color w:val="FF0000"/>
        </w:rPr>
        <w:t xml:space="preserve"> +/- …… Stunden.</w:t>
      </w:r>
    </w:p>
    <w:p w:rsidR="00327E1E" w:rsidRDefault="00327E1E" w:rsidP="00327E1E"/>
    <w:bookmarkStart w:id="68" w:name="_MON_1514369608"/>
    <w:bookmarkEnd w:id="68"/>
    <w:p w:rsidR="00327E1E" w:rsidRDefault="007D3E2C" w:rsidP="00327E1E">
      <w:r>
        <w:object w:dxaOrig="9644" w:dyaOrig="4110">
          <v:shape id="_x0000_i1031" type="#_x0000_t75" style="width:481.7pt;height:202.4pt" o:ole="">
            <v:imagedata r:id="rId30" o:title=""/>
          </v:shape>
          <o:OLEObject Type="Embed" ProgID="Excel.Sheet.12" ShapeID="_x0000_i1031" DrawAspect="Content" ObjectID="_1557560777" r:id="rId31"/>
        </w:object>
      </w:r>
    </w:p>
    <w:p w:rsidR="00327E1E" w:rsidRDefault="00327E1E" w:rsidP="00327E1E"/>
    <w:p w:rsidR="001C58A7" w:rsidRPr="001C58A7" w:rsidRDefault="001C58A7" w:rsidP="001C58A7"/>
    <w:p w:rsidR="009847F8" w:rsidRDefault="009847F8">
      <w:pPr>
        <w:tabs>
          <w:tab w:val="clear" w:pos="567"/>
        </w:tabs>
        <w:overflowPunct/>
        <w:autoSpaceDE/>
        <w:autoSpaceDN/>
        <w:adjustRightInd/>
        <w:jc w:val="left"/>
        <w:textAlignment w:val="auto"/>
        <w:rPr>
          <w:b/>
          <w:bCs/>
          <w:sz w:val="24"/>
        </w:rPr>
      </w:pPr>
      <w:r>
        <w:br w:type="page"/>
      </w:r>
    </w:p>
    <w:p w:rsidR="001C58A7" w:rsidRDefault="001C58A7" w:rsidP="001C58A7">
      <w:pPr>
        <w:pStyle w:val="berschrift2"/>
      </w:pPr>
      <w:r>
        <w:lastRenderedPageBreak/>
        <w:t xml:space="preserve">TP 2 – Trasse / Umwelt: </w:t>
      </w:r>
      <w:r>
        <w:tab/>
      </w:r>
      <w:r>
        <w:tab/>
        <w:t>Trasse / Umwelt</w:t>
      </w:r>
      <w:r w:rsidR="00653C89">
        <w:t xml:space="preserve">   </w:t>
      </w:r>
      <w:r w:rsidR="00653C89" w:rsidRPr="00653C89">
        <w:rPr>
          <w:color w:val="FF0000"/>
        </w:rPr>
        <w:t>(</w:t>
      </w:r>
      <w:proofErr w:type="spellStart"/>
      <w:r w:rsidR="00653C89" w:rsidRPr="00653C89">
        <w:rPr>
          <w:color w:val="FF0000"/>
        </w:rPr>
        <w:t>St.Roth</w:t>
      </w:r>
      <w:proofErr w:type="spellEnd"/>
      <w:r w:rsidR="00653C89" w:rsidRPr="00653C89">
        <w:rPr>
          <w:color w:val="FF0000"/>
        </w:rPr>
        <w:t>)</w:t>
      </w:r>
    </w:p>
    <w:p w:rsidR="002D3770" w:rsidRPr="00636DC4" w:rsidRDefault="00E16CD9" w:rsidP="00327E1E">
      <w:pPr>
        <w:rPr>
          <w:color w:val="000000" w:themeColor="text1"/>
        </w:rPr>
      </w:pPr>
      <w:r w:rsidRPr="00636DC4">
        <w:rPr>
          <w:color w:val="000000" w:themeColor="text1"/>
        </w:rPr>
        <w:t xml:space="preserve">Im Grundauftrag haben wir </w:t>
      </w:r>
      <w:r w:rsidR="008D7CC9" w:rsidRPr="00636DC4">
        <w:rPr>
          <w:color w:val="000000" w:themeColor="text1"/>
        </w:rPr>
        <w:t>basierend anhand der Bausumme und der</w:t>
      </w:r>
      <w:r w:rsidRPr="00636DC4">
        <w:rPr>
          <w:color w:val="000000" w:themeColor="text1"/>
        </w:rPr>
        <w:t xml:space="preserve"> </w:t>
      </w:r>
      <w:r w:rsidR="002B272F" w:rsidRPr="00636DC4">
        <w:rPr>
          <w:color w:val="000000" w:themeColor="text1"/>
        </w:rPr>
        <w:t>Komplexität</w:t>
      </w:r>
      <w:r w:rsidRPr="00636DC4">
        <w:rPr>
          <w:color w:val="000000" w:themeColor="text1"/>
        </w:rPr>
        <w:t xml:space="preserve"> eine grobe Schätzung gemacht und von den 3‘100 Stunden für das TP 2 (2‘800 h </w:t>
      </w:r>
      <w:r w:rsidR="008B271C">
        <w:rPr>
          <w:color w:val="000000" w:themeColor="text1"/>
        </w:rPr>
        <w:t>[MP/DP]</w:t>
      </w:r>
      <w:r w:rsidRPr="00636DC4">
        <w:rPr>
          <w:color w:val="000000" w:themeColor="text1"/>
        </w:rPr>
        <w:t>+300 h</w:t>
      </w:r>
      <w:r w:rsidR="008B271C">
        <w:rPr>
          <w:color w:val="000000" w:themeColor="text1"/>
        </w:rPr>
        <w:t xml:space="preserve"> [PGV]</w:t>
      </w:r>
      <w:r w:rsidRPr="00636DC4">
        <w:rPr>
          <w:color w:val="000000" w:themeColor="text1"/>
        </w:rPr>
        <w:t xml:space="preserve">) auf </w:t>
      </w:r>
      <w:r w:rsidR="00964227" w:rsidRPr="00636DC4">
        <w:rPr>
          <w:color w:val="000000" w:themeColor="text1"/>
        </w:rPr>
        <w:t xml:space="preserve">einen Anteil für das effektive </w:t>
      </w:r>
      <w:r w:rsidR="008B271C">
        <w:rPr>
          <w:color w:val="000000" w:themeColor="text1"/>
        </w:rPr>
        <w:t>„</w:t>
      </w:r>
      <w:r w:rsidR="00964227" w:rsidRPr="00636DC4">
        <w:rPr>
          <w:color w:val="000000" w:themeColor="text1"/>
        </w:rPr>
        <w:t>Trasse</w:t>
      </w:r>
      <w:r w:rsidR="008B271C">
        <w:rPr>
          <w:color w:val="000000" w:themeColor="text1"/>
        </w:rPr>
        <w:t>“</w:t>
      </w:r>
      <w:r w:rsidR="00964227" w:rsidRPr="00636DC4">
        <w:rPr>
          <w:color w:val="000000" w:themeColor="text1"/>
        </w:rPr>
        <w:t xml:space="preserve"> von </w:t>
      </w:r>
      <w:r w:rsidRPr="00636DC4">
        <w:rPr>
          <w:color w:val="000000" w:themeColor="text1"/>
        </w:rPr>
        <w:t>2‘</w:t>
      </w:r>
      <w:r w:rsidR="002D3770" w:rsidRPr="00636DC4">
        <w:rPr>
          <w:color w:val="000000" w:themeColor="text1"/>
        </w:rPr>
        <w:t>219</w:t>
      </w:r>
      <w:r w:rsidRPr="00636DC4">
        <w:rPr>
          <w:color w:val="000000" w:themeColor="text1"/>
        </w:rPr>
        <w:t xml:space="preserve"> Stunden </w:t>
      </w:r>
      <w:r w:rsidR="00964227" w:rsidRPr="00636DC4">
        <w:rPr>
          <w:color w:val="000000" w:themeColor="text1"/>
        </w:rPr>
        <w:t>ge</w:t>
      </w:r>
      <w:r w:rsidR="008D7CC9" w:rsidRPr="00636DC4">
        <w:rPr>
          <w:color w:val="000000" w:themeColor="text1"/>
        </w:rPr>
        <w:t>schlossen</w:t>
      </w:r>
      <w:r w:rsidR="00964227" w:rsidRPr="00636DC4">
        <w:rPr>
          <w:color w:val="000000" w:themeColor="text1"/>
        </w:rPr>
        <w:t>. Im NO 5 haben wir angemerkt, dass wir einen Vorbezug von 480 Stunden als Vorleistung aus den Folgephasen (MP und Pläne für die Ausführung) vorsehen, s</w:t>
      </w:r>
      <w:r w:rsidR="00964227" w:rsidRPr="00636DC4">
        <w:rPr>
          <w:color w:val="000000" w:themeColor="text1"/>
        </w:rPr>
        <w:t>o</w:t>
      </w:r>
      <w:r w:rsidR="00964227" w:rsidRPr="00636DC4">
        <w:rPr>
          <w:color w:val="000000" w:themeColor="text1"/>
        </w:rPr>
        <w:t xml:space="preserve">fern sich die Pläne der Kapitel 10-13, 20, 30, 40, 50 und 60 ohne allzu grosse Modifikationen </w:t>
      </w:r>
      <w:r w:rsidR="008D7CC9" w:rsidRPr="00636DC4">
        <w:rPr>
          <w:color w:val="000000" w:themeColor="text1"/>
        </w:rPr>
        <w:t>in die Folg</w:t>
      </w:r>
      <w:r w:rsidR="008D7CC9" w:rsidRPr="00636DC4">
        <w:rPr>
          <w:color w:val="000000" w:themeColor="text1"/>
        </w:rPr>
        <w:t>e</w:t>
      </w:r>
      <w:r w:rsidR="008D7CC9" w:rsidRPr="00636DC4">
        <w:rPr>
          <w:color w:val="000000" w:themeColor="text1"/>
        </w:rPr>
        <w:t xml:space="preserve">phase </w:t>
      </w:r>
      <w:r w:rsidR="00964227" w:rsidRPr="00636DC4">
        <w:rPr>
          <w:color w:val="000000" w:themeColor="text1"/>
        </w:rPr>
        <w:t>überführen lassen (keine Änderungen der Massstäbe, ohne grosse Veränderungen aus der MK – Genehmigung). Da die Phase MP/DP +</w:t>
      </w:r>
      <w:r w:rsidR="008D7CC9" w:rsidRPr="00636DC4">
        <w:rPr>
          <w:color w:val="000000" w:themeColor="text1"/>
        </w:rPr>
        <w:t xml:space="preserve"> </w:t>
      </w:r>
      <w:r w:rsidR="00964227" w:rsidRPr="00636DC4">
        <w:rPr>
          <w:color w:val="000000" w:themeColor="text1"/>
        </w:rPr>
        <w:t xml:space="preserve">PGV im Verhältnis zur Phase „Pläne für die Ausführung“ ca. 1:1 sind, sehen wir eine </w:t>
      </w:r>
      <w:r w:rsidR="002B272F" w:rsidRPr="00636DC4">
        <w:rPr>
          <w:color w:val="000000" w:themeColor="text1"/>
        </w:rPr>
        <w:t>Reduktion</w:t>
      </w:r>
      <w:r w:rsidR="00964227" w:rsidRPr="00636DC4">
        <w:rPr>
          <w:color w:val="000000" w:themeColor="text1"/>
        </w:rPr>
        <w:t xml:space="preserve"> von 240 Stunden in der be</w:t>
      </w:r>
      <w:r w:rsidR="002D3770" w:rsidRPr="00636DC4">
        <w:rPr>
          <w:color w:val="000000" w:themeColor="text1"/>
        </w:rPr>
        <w:t xml:space="preserve">vorstehenden Phase auf somit 2‘219 – 240 h = 1‘979 h vor. </w:t>
      </w:r>
      <w:r w:rsidR="008B271C">
        <w:rPr>
          <w:color w:val="000000" w:themeColor="text1"/>
        </w:rPr>
        <w:t xml:space="preserve">Für den Anteil PGV haben wir ca. 150 Stunden </w:t>
      </w:r>
      <w:proofErr w:type="gramStart"/>
      <w:r w:rsidR="008B271C">
        <w:rPr>
          <w:color w:val="000000" w:themeColor="text1"/>
        </w:rPr>
        <w:t>beim Trasse</w:t>
      </w:r>
      <w:proofErr w:type="gramEnd"/>
      <w:r w:rsidR="008B271C">
        <w:rPr>
          <w:color w:val="000000" w:themeColor="text1"/>
        </w:rPr>
        <w:t xml:space="preserve"> vorgesehen.</w:t>
      </w:r>
    </w:p>
    <w:p w:rsidR="002D3770" w:rsidRPr="00636DC4" w:rsidRDefault="002D3770" w:rsidP="00327E1E">
      <w:pPr>
        <w:rPr>
          <w:color w:val="000000" w:themeColor="text1"/>
        </w:rPr>
      </w:pPr>
      <w:r w:rsidRPr="00636DC4">
        <w:rPr>
          <w:color w:val="000000" w:themeColor="text1"/>
        </w:rPr>
        <w:t xml:space="preserve">Das Trasse hat im Vergleich zur ursprünglichen Bausumme (EK) von 19.9 Mio. CHF leicht zugenommen und liegt bei 20.5 Mio. CHF (MK). Die Art der effektiven Arbeitsschritte, </w:t>
      </w:r>
      <w:r w:rsidR="002B272F" w:rsidRPr="00636DC4">
        <w:rPr>
          <w:color w:val="000000" w:themeColor="text1"/>
        </w:rPr>
        <w:t>Arbeitselemente</w:t>
      </w:r>
      <w:r w:rsidRPr="00636DC4">
        <w:rPr>
          <w:color w:val="000000" w:themeColor="text1"/>
        </w:rPr>
        <w:t xml:space="preserve"> und effektiv zu </w:t>
      </w:r>
      <w:r w:rsidR="002B272F" w:rsidRPr="00636DC4">
        <w:rPr>
          <w:color w:val="000000" w:themeColor="text1"/>
        </w:rPr>
        <w:t>e</w:t>
      </w:r>
      <w:r w:rsidR="002B272F" w:rsidRPr="00636DC4">
        <w:rPr>
          <w:color w:val="000000" w:themeColor="text1"/>
        </w:rPr>
        <w:t>r</w:t>
      </w:r>
      <w:r w:rsidR="002B272F" w:rsidRPr="00636DC4">
        <w:rPr>
          <w:color w:val="000000" w:themeColor="text1"/>
        </w:rPr>
        <w:t>stellender</w:t>
      </w:r>
      <w:r w:rsidRPr="00636DC4">
        <w:rPr>
          <w:color w:val="000000" w:themeColor="text1"/>
        </w:rPr>
        <w:t xml:space="preserve"> Unterlagen ist in etwa </w:t>
      </w:r>
      <w:r w:rsidR="002B272F" w:rsidRPr="00636DC4">
        <w:rPr>
          <w:color w:val="000000" w:themeColor="text1"/>
        </w:rPr>
        <w:t>vergleichbar</w:t>
      </w:r>
      <w:r w:rsidRPr="00636DC4">
        <w:rPr>
          <w:color w:val="000000" w:themeColor="text1"/>
        </w:rPr>
        <w:t xml:space="preserve"> zu nun </w:t>
      </w:r>
      <w:r w:rsidR="002B272F" w:rsidRPr="00636DC4">
        <w:rPr>
          <w:color w:val="000000" w:themeColor="text1"/>
        </w:rPr>
        <w:t>bevorstehender</w:t>
      </w:r>
      <w:r w:rsidRPr="00636DC4">
        <w:rPr>
          <w:color w:val="000000" w:themeColor="text1"/>
        </w:rPr>
        <w:t xml:space="preserve"> MP/DP-</w:t>
      </w:r>
      <w:r w:rsidR="002B272F" w:rsidRPr="00636DC4">
        <w:rPr>
          <w:color w:val="000000" w:themeColor="text1"/>
        </w:rPr>
        <w:t>Bearbeitung</w:t>
      </w:r>
      <w:r w:rsidRPr="00636DC4">
        <w:rPr>
          <w:color w:val="000000" w:themeColor="text1"/>
        </w:rPr>
        <w:t>.</w:t>
      </w:r>
    </w:p>
    <w:p w:rsidR="002D3770" w:rsidRPr="00636DC4" w:rsidRDefault="002D3770" w:rsidP="00327E1E">
      <w:pPr>
        <w:rPr>
          <w:color w:val="000000" w:themeColor="text1"/>
        </w:rPr>
      </w:pPr>
      <w:r w:rsidRPr="00636DC4">
        <w:rPr>
          <w:color w:val="000000" w:themeColor="text1"/>
        </w:rPr>
        <w:t xml:space="preserve">Als Vorbereitung zur effektiv nun anstehenden Ausarbeitung haben wir ein </w:t>
      </w:r>
      <w:r w:rsidR="002B272F" w:rsidRPr="00636DC4">
        <w:rPr>
          <w:color w:val="000000" w:themeColor="text1"/>
        </w:rPr>
        <w:t>Inhaltsverzeichnis</w:t>
      </w:r>
      <w:r w:rsidRPr="00636DC4">
        <w:rPr>
          <w:color w:val="000000" w:themeColor="text1"/>
        </w:rPr>
        <w:t xml:space="preserve"> für das MP erstellt und die jeweiligen </w:t>
      </w:r>
      <w:r w:rsidR="002B272F" w:rsidRPr="00636DC4">
        <w:rPr>
          <w:color w:val="000000" w:themeColor="text1"/>
        </w:rPr>
        <w:t>anstehenden</w:t>
      </w:r>
      <w:r w:rsidRPr="00636DC4">
        <w:rPr>
          <w:color w:val="000000" w:themeColor="text1"/>
        </w:rPr>
        <w:t xml:space="preserve"> Stundenschätzung der </w:t>
      </w:r>
      <w:r w:rsidR="002B272F" w:rsidRPr="00636DC4">
        <w:rPr>
          <w:color w:val="000000" w:themeColor="text1"/>
        </w:rPr>
        <w:t>Bearbeitung</w:t>
      </w:r>
      <w:r w:rsidRPr="00636DC4">
        <w:rPr>
          <w:color w:val="000000" w:themeColor="text1"/>
        </w:rPr>
        <w:t xml:space="preserve"> vorgenommen. </w:t>
      </w:r>
    </w:p>
    <w:p w:rsidR="002D3770" w:rsidRPr="00636DC4" w:rsidRDefault="002D3770" w:rsidP="00327E1E">
      <w:pPr>
        <w:rPr>
          <w:color w:val="000000" w:themeColor="text1"/>
        </w:rPr>
      </w:pPr>
      <w:r w:rsidRPr="00636DC4">
        <w:rPr>
          <w:color w:val="000000" w:themeColor="text1"/>
        </w:rPr>
        <w:t>Dies hat zur nun effektiv vorliegenden Abschätzung und Prognose geführt und ergibt eine Abschätzung von ca. 10% mehr anfallender Stunden als ursprünglich durch uns prognostiziert.</w:t>
      </w:r>
    </w:p>
    <w:p w:rsidR="009847F8" w:rsidRPr="00636DC4" w:rsidRDefault="009847F8" w:rsidP="00327E1E">
      <w:pPr>
        <w:rPr>
          <w:color w:val="000000" w:themeColor="text1"/>
        </w:rPr>
      </w:pPr>
      <w:r w:rsidRPr="00636DC4">
        <w:rPr>
          <w:color w:val="000000" w:themeColor="text1"/>
        </w:rPr>
        <w:t>Ergänzend, ist jedoch auch anzumerken, dass wir ab Phase MP nur noch effektive Massnahmen beha</w:t>
      </w:r>
      <w:r w:rsidRPr="00636DC4">
        <w:rPr>
          <w:color w:val="000000" w:themeColor="text1"/>
        </w:rPr>
        <w:t>n</w:t>
      </w:r>
      <w:r w:rsidRPr="00636DC4">
        <w:rPr>
          <w:color w:val="000000" w:themeColor="text1"/>
        </w:rPr>
        <w:t>deln, dies hat zur Folge, dass Abschnitte, welche bei gewissen Themen, z.B. BSA-Tiefbau, FZRS, etc. ke</w:t>
      </w:r>
      <w:r w:rsidRPr="00636DC4">
        <w:rPr>
          <w:color w:val="000000" w:themeColor="text1"/>
        </w:rPr>
        <w:t>i</w:t>
      </w:r>
      <w:r w:rsidRPr="00636DC4">
        <w:rPr>
          <w:color w:val="000000" w:themeColor="text1"/>
        </w:rPr>
        <w:t xml:space="preserve">ne </w:t>
      </w:r>
      <w:r w:rsidR="002B272F" w:rsidRPr="00636DC4">
        <w:rPr>
          <w:color w:val="000000" w:themeColor="text1"/>
        </w:rPr>
        <w:t>Massnahmen</w:t>
      </w:r>
      <w:r w:rsidRPr="00636DC4">
        <w:rPr>
          <w:color w:val="000000" w:themeColor="text1"/>
        </w:rPr>
        <w:t xml:space="preserve"> haben, auch keine </w:t>
      </w:r>
      <w:r w:rsidR="00636DC4" w:rsidRPr="00636DC4">
        <w:rPr>
          <w:color w:val="000000" w:themeColor="text1"/>
        </w:rPr>
        <w:t xml:space="preserve">neuen </w:t>
      </w:r>
      <w:r w:rsidRPr="00636DC4">
        <w:rPr>
          <w:color w:val="000000" w:themeColor="text1"/>
        </w:rPr>
        <w:t xml:space="preserve">Situationen mehr </w:t>
      </w:r>
      <w:r w:rsidR="002B272F" w:rsidRPr="00636DC4">
        <w:rPr>
          <w:color w:val="000000" w:themeColor="text1"/>
        </w:rPr>
        <w:t>vorsehen</w:t>
      </w:r>
      <w:r w:rsidRPr="00636DC4">
        <w:rPr>
          <w:color w:val="000000" w:themeColor="text1"/>
        </w:rPr>
        <w:t xml:space="preserve"> werden.</w:t>
      </w:r>
    </w:p>
    <w:p w:rsidR="002D3770" w:rsidRPr="00636DC4" w:rsidRDefault="002D3770" w:rsidP="00327E1E">
      <w:pPr>
        <w:rPr>
          <w:color w:val="000000" w:themeColor="text1"/>
        </w:rPr>
      </w:pPr>
    </w:p>
    <w:p w:rsidR="00327E1E" w:rsidRPr="00774D62" w:rsidRDefault="002D3770" w:rsidP="00327E1E">
      <w:pPr>
        <w:rPr>
          <w:color w:val="000000" w:themeColor="text1"/>
        </w:rPr>
      </w:pPr>
      <w:r w:rsidRPr="00636DC4">
        <w:rPr>
          <w:color w:val="000000" w:themeColor="text1"/>
        </w:rPr>
        <w:t>Nachfolgend dazu einige Punkte welche wir als Mehraufwendungen, im Vergleich zu unserer ursprüngl</w:t>
      </w:r>
      <w:r w:rsidRPr="00636DC4">
        <w:rPr>
          <w:color w:val="000000" w:themeColor="text1"/>
        </w:rPr>
        <w:t>i</w:t>
      </w:r>
      <w:r w:rsidR="00636DC4" w:rsidRPr="00636DC4">
        <w:rPr>
          <w:color w:val="000000" w:themeColor="text1"/>
        </w:rPr>
        <w:t xml:space="preserve">chen Prognose erachten: </w:t>
      </w:r>
    </w:p>
    <w:p w:rsidR="009847F8" w:rsidRPr="00636DC4" w:rsidRDefault="009847F8" w:rsidP="004778E8">
      <w:pPr>
        <w:pStyle w:val="Listenabsatz"/>
        <w:numPr>
          <w:ilvl w:val="0"/>
          <w:numId w:val="7"/>
        </w:numPr>
        <w:ind w:left="567" w:hanging="567"/>
        <w:textAlignment w:val="auto"/>
      </w:pPr>
      <w:r w:rsidRPr="00636DC4">
        <w:t>Detaillierung der Grundlagen, mit den vorliegenden Vermessungen</w:t>
      </w:r>
      <w:r w:rsidR="00636DC4">
        <w:t xml:space="preserve"> und nichtvorhandensein des DGM</w:t>
      </w:r>
      <w:r w:rsidR="004778E8">
        <w:t>, z</w:t>
      </w:r>
      <w:r w:rsidR="004778E8" w:rsidRPr="00636DC4">
        <w:t>usätzliche ergänzende Klärung und Massnahmenprüfung bei den Entwässerungsleitungen</w:t>
      </w:r>
      <w:r w:rsidR="004778E8">
        <w:t xml:space="preserve"> und a</w:t>
      </w:r>
      <w:r w:rsidR="004778E8" w:rsidRPr="00636DC4">
        <w:t>lternative Lösungsprüfungen bei den FZRS</w:t>
      </w:r>
      <w:r w:rsidR="004778E8">
        <w:t>…</w:t>
      </w:r>
      <w:r w:rsidR="00636DC4">
        <w:t xml:space="preserve"> Dies</w:t>
      </w:r>
      <w:r w:rsidR="004778E8">
        <w:t>e Punkte</w:t>
      </w:r>
      <w:r w:rsidR="00636DC4">
        <w:t xml:space="preserve"> hatten wir bei der Stundenschä</w:t>
      </w:r>
      <w:r w:rsidR="00636DC4">
        <w:t>t</w:t>
      </w:r>
      <w:r w:rsidR="00636DC4">
        <w:t xml:space="preserve">zungsreduktion im NO 5 </w:t>
      </w:r>
      <w:r w:rsidR="008B271C">
        <w:t xml:space="preserve">leicht </w:t>
      </w:r>
      <w:r w:rsidR="00A66CB5">
        <w:t>unterschätzt</w:t>
      </w:r>
      <w:r w:rsidR="00636DC4">
        <w:t>.</w:t>
      </w:r>
    </w:p>
    <w:p w:rsidR="009847F8" w:rsidRPr="00636DC4" w:rsidRDefault="00636DC4" w:rsidP="009847F8">
      <w:pPr>
        <w:pStyle w:val="Listenabsatz"/>
        <w:numPr>
          <w:ilvl w:val="0"/>
          <w:numId w:val="7"/>
        </w:numPr>
        <w:ind w:left="567" w:hanging="567"/>
        <w:textAlignment w:val="auto"/>
      </w:pPr>
      <w:r w:rsidRPr="00636DC4">
        <w:t>Die Anzahl der vielen Situationen für die einzelnen Themenbereiche (Trasse, Zäune, FZRS, etc.) hatten wir unterschätzt.</w:t>
      </w:r>
      <w:r w:rsidR="00A66CB5">
        <w:t xml:space="preserve"> Dies lässt sich auch mit dem reduzierten Änderungsvorschlag von der Phase MK zu MP nicht aufholen.</w:t>
      </w:r>
    </w:p>
    <w:p w:rsidR="009847F8" w:rsidRDefault="00636DC4" w:rsidP="009847F8">
      <w:pPr>
        <w:pStyle w:val="Listenabsatz"/>
        <w:numPr>
          <w:ilvl w:val="0"/>
          <w:numId w:val="7"/>
        </w:numPr>
        <w:ind w:left="567" w:hanging="567"/>
        <w:textAlignment w:val="auto"/>
      </w:pPr>
      <w:r w:rsidRPr="00636DC4">
        <w:t xml:space="preserve">Koordinationsbereiche </w:t>
      </w:r>
      <w:r w:rsidR="00A66CB5">
        <w:t xml:space="preserve">und zusätzliche Trasseintegration </w:t>
      </w:r>
      <w:r w:rsidRPr="00636DC4">
        <w:t xml:space="preserve">wie Tunnelrot und </w:t>
      </w:r>
      <w:r w:rsidR="00A66CB5">
        <w:t>Antirezirkulat</w:t>
      </w:r>
      <w:r w:rsidR="00A66CB5" w:rsidRPr="00636DC4">
        <w:t>ionswand</w:t>
      </w:r>
      <w:r w:rsidRPr="00636DC4">
        <w:t xml:space="preserve"> als neue Elem</w:t>
      </w:r>
      <w:r w:rsidR="004778E8">
        <w:t>e</w:t>
      </w:r>
      <w:r w:rsidRPr="00636DC4">
        <w:t xml:space="preserve">nte ergeben </w:t>
      </w:r>
      <w:r w:rsidR="004778E8">
        <w:t>M</w:t>
      </w:r>
      <w:r w:rsidRPr="00636DC4">
        <w:t>ehraufwendungen.</w:t>
      </w:r>
    </w:p>
    <w:p w:rsidR="004778E8" w:rsidRDefault="004778E8" w:rsidP="009847F8">
      <w:pPr>
        <w:pStyle w:val="Listenabsatz"/>
        <w:numPr>
          <w:ilvl w:val="0"/>
          <w:numId w:val="7"/>
        </w:numPr>
        <w:ind w:left="567" w:hanging="567"/>
        <w:textAlignment w:val="auto"/>
      </w:pPr>
      <w:r>
        <w:t>Die etwas grössere Bausumme, würde ebenfalls eine Erhöhung von ca. 3% der Stunden rechtfert</w:t>
      </w:r>
      <w:r>
        <w:t>i</w:t>
      </w:r>
      <w:r>
        <w:t xml:space="preserve">gen. Dies wiederum würde </w:t>
      </w:r>
      <w:r w:rsidR="00A66CB5">
        <w:t>durchaus</w:t>
      </w:r>
      <w:r>
        <w:t xml:space="preserve"> ca. 60 Stunden ergeben.</w:t>
      </w:r>
    </w:p>
    <w:p w:rsidR="00A66CB5" w:rsidRDefault="00A66CB5" w:rsidP="009847F8">
      <w:pPr>
        <w:pStyle w:val="Listenabsatz"/>
        <w:numPr>
          <w:ilvl w:val="0"/>
          <w:numId w:val="7"/>
        </w:numPr>
        <w:ind w:left="567" w:hanging="567"/>
        <w:textAlignment w:val="auto"/>
      </w:pPr>
      <w:r>
        <w:t>Die grundsätzliche Stundenschätzung erachten wir heute als deutlich höher und würde die anfalle</w:t>
      </w:r>
      <w:r>
        <w:t>n</w:t>
      </w:r>
      <w:r>
        <w:t xml:space="preserve">den Stunden von 2‘200 h deutlich übersteigen. </w:t>
      </w:r>
    </w:p>
    <w:p w:rsidR="00A66CB5" w:rsidRPr="00636DC4" w:rsidRDefault="00A66CB5" w:rsidP="009847F8">
      <w:pPr>
        <w:pStyle w:val="Listenabsatz"/>
        <w:numPr>
          <w:ilvl w:val="0"/>
          <w:numId w:val="7"/>
        </w:numPr>
        <w:ind w:left="567" w:hanging="567"/>
        <w:textAlignment w:val="auto"/>
      </w:pPr>
      <w:r>
        <w:t xml:space="preserve">Aus heutigem Kenntnisstand, erachten wir die für </w:t>
      </w:r>
      <w:proofErr w:type="gramStart"/>
      <w:r>
        <w:t>das</w:t>
      </w:r>
      <w:proofErr w:type="gramEnd"/>
      <w:r>
        <w:t xml:space="preserve"> Trasse in der Grundofferte vorgesehenen Stunden als deutlich zu tief. Hierfür können wir, da uns die Grundkalkulation der Bauherrschaft</w:t>
      </w:r>
      <w:r w:rsidR="000D1FA6">
        <w:t>/BHU</w:t>
      </w:r>
      <w:r>
        <w:t xml:space="preserve"> fehlt keine Vergleichsbegründung anstellen.</w:t>
      </w:r>
    </w:p>
    <w:p w:rsidR="004437AF" w:rsidRPr="007D1458" w:rsidRDefault="004437AF" w:rsidP="004437AF">
      <w:pPr>
        <w:tabs>
          <w:tab w:val="clear" w:pos="567"/>
        </w:tabs>
        <w:rPr>
          <w:color w:val="FF0000"/>
        </w:rPr>
      </w:pPr>
    </w:p>
    <w:p w:rsidR="004437AF" w:rsidRPr="007D1458" w:rsidRDefault="004437AF" w:rsidP="004437AF">
      <w:pPr>
        <w:tabs>
          <w:tab w:val="clear" w:pos="567"/>
        </w:tabs>
        <w:rPr>
          <w:color w:val="FF0000"/>
        </w:rPr>
      </w:pPr>
      <w:r w:rsidRPr="007D1458">
        <w:rPr>
          <w:color w:val="FF0000"/>
        </w:rPr>
        <w:t>Die vorgängig beschriebenen Massnahmen wurde</w:t>
      </w:r>
      <w:r>
        <w:rPr>
          <w:color w:val="FF0000"/>
        </w:rPr>
        <w:t>n</w:t>
      </w:r>
      <w:r w:rsidRPr="007D1458">
        <w:rPr>
          <w:color w:val="FF0000"/>
        </w:rPr>
        <w:t xml:space="preserve"> vor Projektbeginn Phase MP per Ende Januar 2016 ab</w:t>
      </w:r>
      <w:r>
        <w:rPr>
          <w:color w:val="FF0000"/>
        </w:rPr>
        <w:t xml:space="preserve">geschätzt. Diese Abschätzung ergab, dass für die Phase MP total  </w:t>
      </w:r>
      <w:r>
        <w:rPr>
          <w:b/>
          <w:color w:val="FF0000"/>
        </w:rPr>
        <w:t>2‘028</w:t>
      </w:r>
      <w:r w:rsidRPr="007D1458">
        <w:rPr>
          <w:b/>
          <w:color w:val="FF0000"/>
        </w:rPr>
        <w:t xml:space="preserve"> Stunden</w:t>
      </w:r>
      <w:r>
        <w:rPr>
          <w:color w:val="FF0000"/>
        </w:rPr>
        <w:t xml:space="preserve"> für den</w:t>
      </w:r>
      <w:r w:rsidRPr="007D1458">
        <w:rPr>
          <w:color w:val="FF0000"/>
        </w:rPr>
        <w:t xml:space="preserve"> Fachbereich</w:t>
      </w:r>
      <w:r>
        <w:rPr>
          <w:color w:val="FF0000"/>
        </w:rPr>
        <w:t xml:space="preserve"> erwartet wurden.</w:t>
      </w:r>
    </w:p>
    <w:p w:rsidR="004437AF" w:rsidRPr="007D1458" w:rsidRDefault="004437AF" w:rsidP="004437AF">
      <w:pPr>
        <w:tabs>
          <w:tab w:val="clear" w:pos="567"/>
        </w:tabs>
        <w:rPr>
          <w:color w:val="FF0000"/>
        </w:rPr>
      </w:pPr>
    </w:p>
    <w:p w:rsidR="004437AF" w:rsidRPr="00653C89" w:rsidRDefault="004437AF" w:rsidP="004437AF">
      <w:pPr>
        <w:rPr>
          <w:b/>
          <w:i/>
          <w:color w:val="FF0000"/>
        </w:rPr>
      </w:pPr>
      <w:r w:rsidRPr="007D1458">
        <w:rPr>
          <w:color w:val="FF0000"/>
        </w:rPr>
        <w:t>Weitere ergänzende Punkte aus der Bearbeitung der Phase MP</w:t>
      </w:r>
      <w:r>
        <w:rPr>
          <w:color w:val="FF0000"/>
        </w:rPr>
        <w:t xml:space="preserve"> sind nachfolgend aufgeführt und ergeben eine Veränderung der Stundenschätzung mit </w:t>
      </w:r>
      <w:proofErr w:type="spellStart"/>
      <w:r>
        <w:rPr>
          <w:color w:val="FF0000"/>
        </w:rPr>
        <w:t>Kentnisstand</w:t>
      </w:r>
      <w:proofErr w:type="spellEnd"/>
      <w:r>
        <w:rPr>
          <w:color w:val="FF0000"/>
        </w:rPr>
        <w:t xml:space="preserve"> April 2017 von  </w:t>
      </w:r>
      <w:r w:rsidRPr="004437AF">
        <w:rPr>
          <w:b/>
          <w:color w:val="FF0000"/>
        </w:rPr>
        <w:t>+/- …</w:t>
      </w:r>
      <w:proofErr w:type="gramStart"/>
      <w:r w:rsidRPr="004437AF">
        <w:rPr>
          <w:b/>
          <w:color w:val="FF0000"/>
        </w:rPr>
        <w:t>..</w:t>
      </w:r>
      <w:proofErr w:type="gramEnd"/>
      <w:r w:rsidRPr="004437AF">
        <w:rPr>
          <w:b/>
          <w:color w:val="FF0000"/>
        </w:rPr>
        <w:t xml:space="preserve"> Stunden</w:t>
      </w:r>
      <w:r w:rsidRPr="00653C89">
        <w:rPr>
          <w:color w:val="FF0000"/>
        </w:rPr>
        <w:t>:</w:t>
      </w:r>
    </w:p>
    <w:p w:rsidR="004437AF" w:rsidRPr="00653C89" w:rsidRDefault="004437AF" w:rsidP="004437AF">
      <w:pPr>
        <w:pStyle w:val="Listenabsatz"/>
        <w:numPr>
          <w:ilvl w:val="0"/>
          <w:numId w:val="7"/>
        </w:numPr>
        <w:ind w:left="567" w:hanging="567"/>
        <w:textAlignment w:val="auto"/>
        <w:rPr>
          <w:color w:val="FF0000"/>
        </w:rPr>
      </w:pPr>
      <w:r>
        <w:rPr>
          <w:color w:val="FF0000"/>
        </w:rPr>
        <w:t xml:space="preserve">Bericht Gesamtkosten erstellen und anpassen aufgrund der Überlegungen Ausbau und Unterhalt </w:t>
      </w:r>
      <w:r w:rsidRPr="004437AF">
        <w:rPr>
          <w:color w:val="FF0000"/>
        </w:rPr>
        <w:sym w:font="Wingdings" w:char="F0E8"/>
      </w:r>
      <w:r>
        <w:rPr>
          <w:color w:val="FF0000"/>
        </w:rPr>
        <w:t xml:space="preserve"> +</w:t>
      </w:r>
      <w:r w:rsidR="00B56286">
        <w:rPr>
          <w:color w:val="FF0000"/>
        </w:rPr>
        <w:t>6</w:t>
      </w:r>
      <w:r>
        <w:rPr>
          <w:color w:val="FF0000"/>
        </w:rPr>
        <w:t>0 Std.</w:t>
      </w:r>
    </w:p>
    <w:p w:rsidR="004437AF" w:rsidRDefault="00183082" w:rsidP="004437AF">
      <w:pPr>
        <w:pStyle w:val="Listenabsatz"/>
        <w:numPr>
          <w:ilvl w:val="0"/>
          <w:numId w:val="7"/>
        </w:numPr>
        <w:ind w:left="567" w:hanging="567"/>
        <w:textAlignment w:val="auto"/>
        <w:rPr>
          <w:color w:val="FF0000"/>
        </w:rPr>
      </w:pPr>
      <w:r>
        <w:rPr>
          <w:color w:val="FF0000"/>
        </w:rPr>
        <w:t xml:space="preserve">Erstellung </w:t>
      </w:r>
      <w:proofErr w:type="spellStart"/>
      <w:r>
        <w:rPr>
          <w:color w:val="FF0000"/>
        </w:rPr>
        <w:t>Beweisssicherungspläne</w:t>
      </w:r>
      <w:proofErr w:type="spellEnd"/>
      <w:r>
        <w:rPr>
          <w:color w:val="FF0000"/>
        </w:rPr>
        <w:t>. Dabei wurden die Daten aller involvierten gesammelt und in e</w:t>
      </w:r>
      <w:r>
        <w:rPr>
          <w:color w:val="FF0000"/>
        </w:rPr>
        <w:t>i</w:t>
      </w:r>
      <w:r>
        <w:rPr>
          <w:color w:val="FF0000"/>
        </w:rPr>
        <w:t xml:space="preserve">ner Tabelle und </w:t>
      </w:r>
      <w:proofErr w:type="spellStart"/>
      <w:r>
        <w:rPr>
          <w:color w:val="FF0000"/>
        </w:rPr>
        <w:t>Plansatz</w:t>
      </w:r>
      <w:proofErr w:type="spellEnd"/>
      <w:r>
        <w:rPr>
          <w:color w:val="FF0000"/>
        </w:rPr>
        <w:t xml:space="preserve"> dargestellt </w:t>
      </w:r>
      <w:r w:rsidRPr="004437AF">
        <w:rPr>
          <w:color w:val="FF0000"/>
        </w:rPr>
        <w:sym w:font="Wingdings" w:char="F0E8"/>
      </w:r>
      <w:r>
        <w:rPr>
          <w:color w:val="FF0000"/>
        </w:rPr>
        <w:t xml:space="preserve"> +</w:t>
      </w:r>
      <w:r w:rsidR="00B56286">
        <w:rPr>
          <w:color w:val="FF0000"/>
        </w:rPr>
        <w:t>10</w:t>
      </w:r>
      <w:r>
        <w:rPr>
          <w:color w:val="FF0000"/>
        </w:rPr>
        <w:t>0 Std.</w:t>
      </w:r>
    </w:p>
    <w:p w:rsidR="00183082" w:rsidRDefault="00183082" w:rsidP="004437AF">
      <w:pPr>
        <w:pStyle w:val="Listenabsatz"/>
        <w:numPr>
          <w:ilvl w:val="0"/>
          <w:numId w:val="7"/>
        </w:numPr>
        <w:ind w:left="567" w:hanging="567"/>
        <w:textAlignment w:val="auto"/>
        <w:rPr>
          <w:color w:val="FF0000"/>
        </w:rPr>
      </w:pPr>
      <w:r>
        <w:rPr>
          <w:color w:val="FF0000"/>
        </w:rPr>
        <w:t>Nachweispapier Lage der Nothaltebuchten für die FU erstellen</w:t>
      </w:r>
      <w:r w:rsidRPr="004437AF">
        <w:rPr>
          <w:color w:val="FF0000"/>
        </w:rPr>
        <w:sym w:font="Wingdings" w:char="F0E8"/>
      </w:r>
      <w:r>
        <w:rPr>
          <w:color w:val="FF0000"/>
        </w:rPr>
        <w:t xml:space="preserve"> +</w:t>
      </w:r>
      <w:r w:rsidR="00B56286">
        <w:rPr>
          <w:color w:val="FF0000"/>
        </w:rPr>
        <w:t>3</w:t>
      </w:r>
      <w:r>
        <w:rPr>
          <w:color w:val="FF0000"/>
        </w:rPr>
        <w:t>0 Std.</w:t>
      </w:r>
    </w:p>
    <w:p w:rsidR="00183082" w:rsidRDefault="00183082" w:rsidP="004437AF">
      <w:pPr>
        <w:pStyle w:val="Listenabsatz"/>
        <w:numPr>
          <w:ilvl w:val="0"/>
          <w:numId w:val="7"/>
        </w:numPr>
        <w:ind w:left="567" w:hanging="567"/>
        <w:textAlignment w:val="auto"/>
        <w:rPr>
          <w:color w:val="FF0000"/>
        </w:rPr>
      </w:pPr>
      <w:r>
        <w:rPr>
          <w:color w:val="FF0000"/>
        </w:rPr>
        <w:t xml:space="preserve">Integration „Leitpfosten vor </w:t>
      </w:r>
      <w:proofErr w:type="spellStart"/>
      <w:r>
        <w:rPr>
          <w:color w:val="FF0000"/>
        </w:rPr>
        <w:t>Tunneüberfahrten</w:t>
      </w:r>
      <w:proofErr w:type="spellEnd"/>
      <w:r>
        <w:rPr>
          <w:color w:val="FF0000"/>
        </w:rPr>
        <w:t xml:space="preserve">“ ins Projekt inkl. Besprechung und Abgleich </w:t>
      </w:r>
      <w:r w:rsidRPr="004437AF">
        <w:rPr>
          <w:color w:val="FF0000"/>
        </w:rPr>
        <w:sym w:font="Wingdings" w:char="F0E8"/>
      </w:r>
      <w:r>
        <w:rPr>
          <w:color w:val="FF0000"/>
        </w:rPr>
        <w:t xml:space="preserve"> +</w:t>
      </w:r>
      <w:r w:rsidR="00B56286">
        <w:rPr>
          <w:color w:val="FF0000"/>
        </w:rPr>
        <w:t>4</w:t>
      </w:r>
      <w:r w:rsidR="00693ECD">
        <w:rPr>
          <w:color w:val="FF0000"/>
        </w:rPr>
        <w:t>0</w:t>
      </w:r>
      <w:r>
        <w:rPr>
          <w:color w:val="FF0000"/>
        </w:rPr>
        <w:t xml:space="preserve"> Std.</w:t>
      </w:r>
    </w:p>
    <w:p w:rsidR="00183082" w:rsidRDefault="00183082" w:rsidP="004437AF">
      <w:pPr>
        <w:pStyle w:val="Listenabsatz"/>
        <w:numPr>
          <w:ilvl w:val="0"/>
          <w:numId w:val="7"/>
        </w:numPr>
        <w:ind w:left="567" w:hanging="567"/>
        <w:textAlignment w:val="auto"/>
        <w:rPr>
          <w:color w:val="FF0000"/>
        </w:rPr>
      </w:pPr>
      <w:r>
        <w:rPr>
          <w:color w:val="FF0000"/>
        </w:rPr>
        <w:t xml:space="preserve">Integration „Mobile </w:t>
      </w:r>
      <w:proofErr w:type="spellStart"/>
      <w:r>
        <w:rPr>
          <w:color w:val="FF0000"/>
        </w:rPr>
        <w:t>Müls</w:t>
      </w:r>
      <w:proofErr w:type="spellEnd"/>
      <w:r>
        <w:rPr>
          <w:color w:val="FF0000"/>
        </w:rPr>
        <w:t xml:space="preserve">“ ins Projekt inkl. Besprechung und Abgleich </w:t>
      </w:r>
      <w:r w:rsidRPr="004437AF">
        <w:rPr>
          <w:color w:val="FF0000"/>
        </w:rPr>
        <w:sym w:font="Wingdings" w:char="F0E8"/>
      </w:r>
      <w:r>
        <w:rPr>
          <w:color w:val="FF0000"/>
        </w:rPr>
        <w:t xml:space="preserve"> +</w:t>
      </w:r>
      <w:r w:rsidR="00693ECD">
        <w:rPr>
          <w:color w:val="FF0000"/>
        </w:rPr>
        <w:t>40</w:t>
      </w:r>
      <w:r>
        <w:rPr>
          <w:color w:val="FF0000"/>
        </w:rPr>
        <w:t xml:space="preserve"> Std.</w:t>
      </w:r>
    </w:p>
    <w:p w:rsidR="00183082" w:rsidRDefault="00183082" w:rsidP="004437AF">
      <w:pPr>
        <w:pStyle w:val="Listenabsatz"/>
        <w:numPr>
          <w:ilvl w:val="0"/>
          <w:numId w:val="7"/>
        </w:numPr>
        <w:ind w:left="567" w:hanging="567"/>
        <w:textAlignment w:val="auto"/>
        <w:rPr>
          <w:color w:val="FF0000"/>
        </w:rPr>
      </w:pPr>
      <w:r w:rsidRPr="00693ECD">
        <w:rPr>
          <w:color w:val="FF0000"/>
        </w:rPr>
        <w:t xml:space="preserve">Integration „Verlegen der oberirdischen BSA-Leitungen“ </w:t>
      </w:r>
      <w:r>
        <w:rPr>
          <w:color w:val="FF0000"/>
        </w:rPr>
        <w:t xml:space="preserve">ins Projekt inkl. Besprechung und Abgleich </w:t>
      </w:r>
      <w:r w:rsidRPr="004437AF">
        <w:rPr>
          <w:color w:val="FF0000"/>
        </w:rPr>
        <w:sym w:font="Wingdings" w:char="F0E8"/>
      </w:r>
      <w:r>
        <w:rPr>
          <w:color w:val="FF0000"/>
        </w:rPr>
        <w:t xml:space="preserve"> +</w:t>
      </w:r>
      <w:r w:rsidR="00B56286">
        <w:rPr>
          <w:color w:val="FF0000"/>
        </w:rPr>
        <w:t>8</w:t>
      </w:r>
      <w:r w:rsidR="00693ECD">
        <w:rPr>
          <w:color w:val="FF0000"/>
        </w:rPr>
        <w:t>0</w:t>
      </w:r>
      <w:r>
        <w:rPr>
          <w:color w:val="FF0000"/>
        </w:rPr>
        <w:t xml:space="preserve"> Std.</w:t>
      </w:r>
    </w:p>
    <w:p w:rsidR="00693ECD" w:rsidRDefault="00693ECD" w:rsidP="00693ECD">
      <w:pPr>
        <w:pStyle w:val="Listenabsatz"/>
        <w:numPr>
          <w:ilvl w:val="0"/>
          <w:numId w:val="7"/>
        </w:numPr>
        <w:ind w:left="567" w:hanging="567"/>
        <w:textAlignment w:val="auto"/>
        <w:rPr>
          <w:color w:val="FF0000"/>
        </w:rPr>
      </w:pPr>
      <w:r w:rsidRPr="00693ECD">
        <w:rPr>
          <w:color w:val="FF0000"/>
        </w:rPr>
        <w:t>Integration</w:t>
      </w:r>
      <w:r w:rsidR="00183082" w:rsidRPr="00693ECD">
        <w:rPr>
          <w:color w:val="FF0000"/>
        </w:rPr>
        <w:t xml:space="preserve"> „</w:t>
      </w:r>
      <w:proofErr w:type="spellStart"/>
      <w:r w:rsidR="00183082" w:rsidRPr="00693ECD">
        <w:rPr>
          <w:color w:val="FF0000"/>
        </w:rPr>
        <w:t>Notaussstieg</w:t>
      </w:r>
      <w:proofErr w:type="spellEnd"/>
      <w:r w:rsidR="00183082" w:rsidRPr="00693ECD">
        <w:rPr>
          <w:color w:val="FF0000"/>
        </w:rPr>
        <w:t xml:space="preserve"> als Fluchtweg bei LSW optimieren“</w:t>
      </w:r>
      <w:r w:rsidRPr="00693ECD">
        <w:rPr>
          <w:color w:val="FF0000"/>
        </w:rPr>
        <w:t xml:space="preserve"> i</w:t>
      </w:r>
      <w:r>
        <w:rPr>
          <w:color w:val="FF0000"/>
        </w:rPr>
        <w:t>ns Projekt inkl. Besprechung und A</w:t>
      </w:r>
      <w:r>
        <w:rPr>
          <w:color w:val="FF0000"/>
        </w:rPr>
        <w:t>b</w:t>
      </w:r>
      <w:r>
        <w:rPr>
          <w:color w:val="FF0000"/>
        </w:rPr>
        <w:t xml:space="preserve">gleich </w:t>
      </w:r>
      <w:r w:rsidRPr="004437AF">
        <w:rPr>
          <w:color w:val="FF0000"/>
        </w:rPr>
        <w:sym w:font="Wingdings" w:char="F0E8"/>
      </w:r>
      <w:r>
        <w:rPr>
          <w:color w:val="FF0000"/>
        </w:rPr>
        <w:t xml:space="preserve"> +</w:t>
      </w:r>
      <w:r w:rsidR="00B56286">
        <w:rPr>
          <w:color w:val="FF0000"/>
        </w:rPr>
        <w:t>6</w:t>
      </w:r>
      <w:r>
        <w:rPr>
          <w:color w:val="FF0000"/>
        </w:rPr>
        <w:t>0 Std.</w:t>
      </w:r>
    </w:p>
    <w:p w:rsidR="00693ECD" w:rsidRDefault="00693ECD" w:rsidP="00693ECD">
      <w:pPr>
        <w:pStyle w:val="Listenabsatz"/>
        <w:numPr>
          <w:ilvl w:val="0"/>
          <w:numId w:val="7"/>
        </w:numPr>
        <w:ind w:left="567" w:hanging="567"/>
        <w:textAlignment w:val="auto"/>
        <w:rPr>
          <w:color w:val="FF0000"/>
        </w:rPr>
      </w:pPr>
      <w:r>
        <w:rPr>
          <w:color w:val="FF0000"/>
        </w:rPr>
        <w:t>Anpassung und Integration FZRS und Anpralldämpfer auf Rastplatz als Folge der neuen Portale</w:t>
      </w:r>
      <w:r w:rsidRPr="00693ECD">
        <w:rPr>
          <w:color w:val="FF0000"/>
        </w:rPr>
        <w:t xml:space="preserve"> </w:t>
      </w:r>
      <w:r>
        <w:rPr>
          <w:color w:val="FF0000"/>
        </w:rPr>
        <w:t xml:space="preserve">inkl. Besprechung und Abgleich </w:t>
      </w:r>
      <w:r w:rsidRPr="004437AF">
        <w:rPr>
          <w:color w:val="FF0000"/>
        </w:rPr>
        <w:sym w:font="Wingdings" w:char="F0E8"/>
      </w:r>
      <w:r>
        <w:rPr>
          <w:color w:val="FF0000"/>
        </w:rPr>
        <w:t xml:space="preserve"> +</w:t>
      </w:r>
      <w:r w:rsidR="00B56286">
        <w:rPr>
          <w:color w:val="FF0000"/>
        </w:rPr>
        <w:t>6</w:t>
      </w:r>
      <w:r>
        <w:rPr>
          <w:color w:val="FF0000"/>
        </w:rPr>
        <w:t>0 Std.</w:t>
      </w:r>
    </w:p>
    <w:p w:rsidR="00183082" w:rsidRDefault="00183082" w:rsidP="004437AF">
      <w:pPr>
        <w:pStyle w:val="Listenabsatz"/>
        <w:numPr>
          <w:ilvl w:val="0"/>
          <w:numId w:val="7"/>
        </w:numPr>
        <w:ind w:left="567" w:hanging="567"/>
        <w:textAlignment w:val="auto"/>
        <w:rPr>
          <w:color w:val="FF0000"/>
        </w:rPr>
      </w:pPr>
    </w:p>
    <w:p w:rsidR="004437AF" w:rsidRDefault="004437AF" w:rsidP="004437AF">
      <w:pPr>
        <w:textAlignment w:val="auto"/>
        <w:rPr>
          <w:color w:val="FF0000"/>
        </w:rPr>
      </w:pPr>
    </w:p>
    <w:p w:rsidR="004437AF" w:rsidRPr="007D1458" w:rsidRDefault="004437AF" w:rsidP="004437AF">
      <w:pPr>
        <w:textAlignment w:val="auto"/>
        <w:rPr>
          <w:b/>
          <w:color w:val="FF0000"/>
        </w:rPr>
      </w:pPr>
      <w:r w:rsidRPr="007D1458">
        <w:rPr>
          <w:b/>
          <w:color w:val="FF0000"/>
        </w:rPr>
        <w:t xml:space="preserve">Diese nun bekannten Veränderungen ergeben eine Anpassung </w:t>
      </w:r>
      <w:r>
        <w:rPr>
          <w:b/>
          <w:color w:val="FF0000"/>
        </w:rPr>
        <w:t xml:space="preserve">der </w:t>
      </w:r>
      <w:r w:rsidRPr="007D1458">
        <w:rPr>
          <w:b/>
          <w:color w:val="FF0000"/>
        </w:rPr>
        <w:t xml:space="preserve">Stundenschätzung „Honorar Fachbereich“ </w:t>
      </w:r>
      <w:proofErr w:type="gramStart"/>
      <w:r w:rsidRPr="007D1458">
        <w:rPr>
          <w:b/>
          <w:color w:val="FF0000"/>
        </w:rPr>
        <w:t>von :</w:t>
      </w:r>
      <w:proofErr w:type="gramEnd"/>
      <w:r w:rsidRPr="007D1458">
        <w:rPr>
          <w:b/>
          <w:color w:val="FF0000"/>
        </w:rPr>
        <w:t xml:space="preserve"> +/- …… Stunden.</w:t>
      </w:r>
    </w:p>
    <w:p w:rsidR="00653C89" w:rsidRPr="00266139" w:rsidRDefault="00653C89" w:rsidP="009847F8">
      <w:pPr>
        <w:textAlignment w:val="auto"/>
        <w:rPr>
          <w:highlight w:val="yellow"/>
        </w:rPr>
      </w:pPr>
    </w:p>
    <w:p w:rsidR="009847F8" w:rsidRPr="00C1754B" w:rsidRDefault="009847F8" w:rsidP="009847F8">
      <w:pPr>
        <w:textAlignment w:val="auto"/>
      </w:pPr>
      <w:r w:rsidRPr="00636DC4">
        <w:t>Im Anhang haben wir zusätzlich die vorgesehen Stundenschä</w:t>
      </w:r>
      <w:r>
        <w:t>tzung, aufgeteilt auf das Dossier erstellt.</w:t>
      </w:r>
    </w:p>
    <w:p w:rsidR="00327E1E" w:rsidRDefault="00327E1E" w:rsidP="00327E1E"/>
    <w:bookmarkStart w:id="69" w:name="_MON_1514369641"/>
    <w:bookmarkEnd w:id="69"/>
    <w:p w:rsidR="009847F8" w:rsidRPr="000D1FA6" w:rsidRDefault="0043411A" w:rsidP="000D1FA6">
      <w:r>
        <w:object w:dxaOrig="9644" w:dyaOrig="4110">
          <v:shape id="_x0000_i1032" type="#_x0000_t75" style="width:481.7pt;height:202.4pt" o:ole="">
            <v:imagedata r:id="rId32" o:title=""/>
          </v:shape>
          <o:OLEObject Type="Embed" ProgID="Excel.Sheet.12" ShapeID="_x0000_i1032" DrawAspect="Content" ObjectID="_1557560778" r:id="rId33"/>
        </w:object>
      </w:r>
      <w:r w:rsidR="009847F8">
        <w:br w:type="page"/>
      </w:r>
    </w:p>
    <w:p w:rsidR="001C58A7" w:rsidRDefault="001C58A7" w:rsidP="001C58A7">
      <w:pPr>
        <w:pStyle w:val="berschrift2"/>
      </w:pPr>
      <w:r>
        <w:lastRenderedPageBreak/>
        <w:t xml:space="preserve">TP 3 – Kunstbauten: </w:t>
      </w:r>
      <w:r>
        <w:tab/>
      </w:r>
      <w:r>
        <w:tab/>
        <w:t>K (</w:t>
      </w:r>
      <w:r w:rsidR="00774D62">
        <w:t>Objektbearbeitung JS</w:t>
      </w:r>
      <w:r>
        <w:t>)</w:t>
      </w:r>
      <w:r w:rsidR="00653C89">
        <w:t xml:space="preserve">  </w:t>
      </w:r>
      <w:r w:rsidR="00653C89" w:rsidRPr="00653C89">
        <w:rPr>
          <w:color w:val="FF0000"/>
        </w:rPr>
        <w:t>(</w:t>
      </w:r>
      <w:proofErr w:type="spellStart"/>
      <w:r w:rsidR="00653C89" w:rsidRPr="00653C89">
        <w:rPr>
          <w:color w:val="FF0000"/>
        </w:rPr>
        <w:t>S.Forlin</w:t>
      </w:r>
      <w:proofErr w:type="spellEnd"/>
      <w:r w:rsidR="00653C89" w:rsidRPr="00653C89">
        <w:rPr>
          <w:color w:val="FF0000"/>
        </w:rPr>
        <w:t>)</w:t>
      </w:r>
    </w:p>
    <w:p w:rsidR="00962DCC" w:rsidRDefault="00962DCC" w:rsidP="00962DCC">
      <w:r>
        <w:t xml:space="preserve">Bei den nachstehend aufgeführten Kunstbauten hat die </w:t>
      </w:r>
      <w:r>
        <w:rPr>
          <w:color w:val="000000" w:themeColor="text1"/>
        </w:rPr>
        <w:t xml:space="preserve">Bausumme </w:t>
      </w:r>
      <w:r>
        <w:t xml:space="preserve">im Vergleich zu </w:t>
      </w:r>
    </w:p>
    <w:p w:rsidR="00962DCC" w:rsidRDefault="00962DCC" w:rsidP="00962DCC">
      <w:pPr>
        <w:rPr>
          <w:color w:val="000000" w:themeColor="text1"/>
        </w:rPr>
      </w:pPr>
      <w:proofErr w:type="gramStart"/>
      <w:r>
        <w:t>den</w:t>
      </w:r>
      <w:proofErr w:type="gramEnd"/>
      <w:r>
        <w:t xml:space="preserve"> u</w:t>
      </w:r>
      <w:r>
        <w:rPr>
          <w:color w:val="000000" w:themeColor="text1"/>
        </w:rPr>
        <w:t xml:space="preserve">rsprünglich im EK II berechneten Baukosten stark zugenommen. </w:t>
      </w:r>
    </w:p>
    <w:p w:rsidR="00962DCC" w:rsidRDefault="00962DCC" w:rsidP="00962DCC">
      <w:pPr>
        <w:rPr>
          <w:color w:val="000000" w:themeColor="text1"/>
        </w:rPr>
      </w:pPr>
    </w:p>
    <w:tbl>
      <w:tblPr>
        <w:tblStyle w:val="Tabellenraster"/>
        <w:tblW w:w="0" w:type="auto"/>
        <w:tblBorders>
          <w:top w:val="none" w:sz="0" w:space="0" w:color="auto"/>
          <w:left w:val="none" w:sz="0" w:space="0" w:color="auto"/>
          <w:bottom w:val="none" w:sz="0" w:space="0" w:color="auto"/>
          <w:right w:val="none" w:sz="0" w:space="0" w:color="auto"/>
        </w:tblBorders>
        <w:tblLayout w:type="fixed"/>
        <w:tblLook w:val="04A0" w:firstRow="1" w:lastRow="0" w:firstColumn="1" w:lastColumn="0" w:noHBand="0" w:noVBand="1"/>
      </w:tblPr>
      <w:tblGrid>
        <w:gridCol w:w="1101"/>
        <w:gridCol w:w="4110"/>
        <w:gridCol w:w="1560"/>
        <w:gridCol w:w="1559"/>
      </w:tblGrid>
      <w:tr w:rsidR="00962DCC" w:rsidTr="00266139">
        <w:tc>
          <w:tcPr>
            <w:tcW w:w="1101" w:type="dxa"/>
          </w:tcPr>
          <w:p w:rsidR="00962DCC" w:rsidRPr="00266139" w:rsidRDefault="00962DCC" w:rsidP="00A66CB5">
            <w:pPr>
              <w:rPr>
                <w:b/>
                <w:color w:val="000000" w:themeColor="text1"/>
              </w:rPr>
            </w:pPr>
            <w:r w:rsidRPr="00266139">
              <w:rPr>
                <w:b/>
                <w:color w:val="000000" w:themeColor="text1"/>
              </w:rPr>
              <w:t>i.O. Nr.</w:t>
            </w:r>
          </w:p>
        </w:tc>
        <w:tc>
          <w:tcPr>
            <w:tcW w:w="4110" w:type="dxa"/>
          </w:tcPr>
          <w:p w:rsidR="00962DCC" w:rsidRPr="00266139" w:rsidRDefault="00962DCC" w:rsidP="00A66CB5">
            <w:pPr>
              <w:rPr>
                <w:b/>
                <w:color w:val="000000" w:themeColor="text1"/>
              </w:rPr>
            </w:pPr>
            <w:r w:rsidRPr="00266139">
              <w:rPr>
                <w:b/>
                <w:color w:val="000000" w:themeColor="text1"/>
              </w:rPr>
              <w:t>Bauwerksname</w:t>
            </w:r>
          </w:p>
        </w:tc>
        <w:tc>
          <w:tcPr>
            <w:tcW w:w="3119" w:type="dxa"/>
            <w:gridSpan w:val="2"/>
          </w:tcPr>
          <w:p w:rsidR="00962DCC" w:rsidRPr="00266139" w:rsidRDefault="00962DCC" w:rsidP="00A66CB5">
            <w:pPr>
              <w:jc w:val="center"/>
              <w:rPr>
                <w:b/>
                <w:color w:val="000000" w:themeColor="text1"/>
              </w:rPr>
            </w:pPr>
            <w:r w:rsidRPr="00266139">
              <w:rPr>
                <w:b/>
                <w:color w:val="000000" w:themeColor="text1"/>
              </w:rPr>
              <w:t>Vergleich Bausummen</w:t>
            </w:r>
          </w:p>
        </w:tc>
      </w:tr>
      <w:tr w:rsidR="00962DCC" w:rsidTr="00266139">
        <w:tc>
          <w:tcPr>
            <w:tcW w:w="1101" w:type="dxa"/>
          </w:tcPr>
          <w:p w:rsidR="00962DCC" w:rsidRDefault="00962DCC" w:rsidP="00A66CB5">
            <w:pPr>
              <w:rPr>
                <w:color w:val="000000" w:themeColor="text1"/>
              </w:rPr>
            </w:pPr>
          </w:p>
        </w:tc>
        <w:tc>
          <w:tcPr>
            <w:tcW w:w="4110" w:type="dxa"/>
          </w:tcPr>
          <w:p w:rsidR="00962DCC" w:rsidRDefault="00962DCC" w:rsidP="00A66CB5">
            <w:pPr>
              <w:rPr>
                <w:color w:val="000000" w:themeColor="text1"/>
              </w:rPr>
            </w:pPr>
          </w:p>
        </w:tc>
        <w:tc>
          <w:tcPr>
            <w:tcW w:w="1560" w:type="dxa"/>
          </w:tcPr>
          <w:p w:rsidR="00962DCC" w:rsidRPr="00D04ED5" w:rsidRDefault="00962DCC" w:rsidP="00A66CB5">
            <w:pPr>
              <w:jc w:val="center"/>
              <w:rPr>
                <w:color w:val="000000" w:themeColor="text1"/>
                <w:sz w:val="16"/>
                <w:szCs w:val="16"/>
              </w:rPr>
            </w:pPr>
            <w:r>
              <w:rPr>
                <w:color w:val="000000" w:themeColor="text1"/>
                <w:sz w:val="16"/>
                <w:szCs w:val="16"/>
              </w:rPr>
              <w:t xml:space="preserve">KV </w:t>
            </w:r>
            <w:r w:rsidRPr="00D04ED5">
              <w:rPr>
                <w:color w:val="000000" w:themeColor="text1"/>
                <w:sz w:val="16"/>
                <w:szCs w:val="16"/>
              </w:rPr>
              <w:t>EK II</w:t>
            </w:r>
          </w:p>
        </w:tc>
        <w:tc>
          <w:tcPr>
            <w:tcW w:w="1559" w:type="dxa"/>
          </w:tcPr>
          <w:p w:rsidR="00962DCC" w:rsidRPr="00D04ED5" w:rsidRDefault="00962DCC" w:rsidP="00A66CB5">
            <w:pPr>
              <w:jc w:val="center"/>
              <w:rPr>
                <w:color w:val="000000" w:themeColor="text1"/>
                <w:sz w:val="16"/>
                <w:szCs w:val="16"/>
              </w:rPr>
            </w:pPr>
            <w:r>
              <w:rPr>
                <w:color w:val="000000" w:themeColor="text1"/>
                <w:sz w:val="16"/>
                <w:szCs w:val="16"/>
              </w:rPr>
              <w:t xml:space="preserve">KV </w:t>
            </w:r>
            <w:r w:rsidRPr="00D04ED5">
              <w:rPr>
                <w:color w:val="000000" w:themeColor="text1"/>
                <w:sz w:val="16"/>
                <w:szCs w:val="16"/>
              </w:rPr>
              <w:t>MK</w:t>
            </w:r>
          </w:p>
        </w:tc>
      </w:tr>
      <w:tr w:rsidR="00962DCC" w:rsidTr="00266139">
        <w:tc>
          <w:tcPr>
            <w:tcW w:w="1101" w:type="dxa"/>
            <w:vAlign w:val="center"/>
          </w:tcPr>
          <w:p w:rsidR="00962DCC" w:rsidRPr="00D04ED5" w:rsidRDefault="00962DCC" w:rsidP="00A66CB5">
            <w:pPr>
              <w:tabs>
                <w:tab w:val="clear" w:pos="567"/>
              </w:tabs>
              <w:overflowPunct/>
              <w:autoSpaceDE/>
              <w:autoSpaceDN/>
              <w:adjustRightInd/>
              <w:spacing w:line="260" w:lineRule="exact"/>
              <w:ind w:left="360" w:hanging="360"/>
              <w:jc w:val="left"/>
              <w:textAlignment w:val="auto"/>
              <w:rPr>
                <w:rFonts w:cs="Arial"/>
                <w:color w:val="000000"/>
                <w:kern w:val="24"/>
                <w:sz w:val="16"/>
                <w:szCs w:val="16"/>
                <w:lang w:eastAsia="de-CH"/>
              </w:rPr>
            </w:pPr>
          </w:p>
        </w:tc>
        <w:tc>
          <w:tcPr>
            <w:tcW w:w="4110" w:type="dxa"/>
            <w:vAlign w:val="center"/>
          </w:tcPr>
          <w:p w:rsidR="00962DCC" w:rsidRPr="00D04ED5" w:rsidRDefault="00962DCC" w:rsidP="00A66CB5">
            <w:pPr>
              <w:tabs>
                <w:tab w:val="clear" w:pos="567"/>
              </w:tabs>
              <w:overflowPunct/>
              <w:autoSpaceDE/>
              <w:autoSpaceDN/>
              <w:adjustRightInd/>
              <w:spacing w:line="260" w:lineRule="exact"/>
              <w:ind w:left="360" w:hanging="360"/>
              <w:jc w:val="left"/>
              <w:textAlignment w:val="auto"/>
              <w:rPr>
                <w:rFonts w:cs="Arial"/>
                <w:color w:val="000000"/>
                <w:kern w:val="24"/>
                <w:sz w:val="16"/>
                <w:szCs w:val="16"/>
                <w:lang w:eastAsia="de-CH"/>
              </w:rPr>
            </w:pPr>
          </w:p>
        </w:tc>
        <w:tc>
          <w:tcPr>
            <w:tcW w:w="1560" w:type="dxa"/>
            <w:vAlign w:val="center"/>
          </w:tcPr>
          <w:p w:rsidR="00962DCC" w:rsidRPr="00D04ED5" w:rsidRDefault="00962DCC" w:rsidP="00A66CB5">
            <w:pPr>
              <w:tabs>
                <w:tab w:val="clear" w:pos="567"/>
              </w:tabs>
              <w:overflowPunct/>
              <w:autoSpaceDE/>
              <w:autoSpaceDN/>
              <w:adjustRightInd/>
              <w:spacing w:line="260" w:lineRule="exact"/>
              <w:ind w:left="360" w:hanging="360"/>
              <w:jc w:val="center"/>
              <w:textAlignment w:val="auto"/>
              <w:rPr>
                <w:rFonts w:cs="Arial"/>
                <w:color w:val="000000"/>
                <w:kern w:val="24"/>
                <w:sz w:val="16"/>
                <w:szCs w:val="16"/>
                <w:lang w:eastAsia="de-CH"/>
              </w:rPr>
            </w:pPr>
            <w:r>
              <w:rPr>
                <w:rFonts w:cs="Arial"/>
                <w:color w:val="000000"/>
                <w:kern w:val="24"/>
                <w:sz w:val="16"/>
                <w:szCs w:val="16"/>
                <w:lang w:eastAsia="de-CH"/>
              </w:rPr>
              <w:t>CHF</w:t>
            </w:r>
          </w:p>
        </w:tc>
        <w:tc>
          <w:tcPr>
            <w:tcW w:w="1559" w:type="dxa"/>
            <w:vAlign w:val="center"/>
          </w:tcPr>
          <w:p w:rsidR="00962DCC" w:rsidRPr="00D04ED5" w:rsidRDefault="00962DCC" w:rsidP="00A66CB5">
            <w:pPr>
              <w:tabs>
                <w:tab w:val="clear" w:pos="567"/>
              </w:tabs>
              <w:overflowPunct/>
              <w:autoSpaceDE/>
              <w:autoSpaceDN/>
              <w:adjustRightInd/>
              <w:spacing w:line="260" w:lineRule="exact"/>
              <w:ind w:left="360" w:hanging="360"/>
              <w:jc w:val="center"/>
              <w:textAlignment w:val="auto"/>
              <w:rPr>
                <w:rFonts w:cs="Arial"/>
                <w:color w:val="000000"/>
                <w:kern w:val="24"/>
                <w:sz w:val="16"/>
                <w:szCs w:val="16"/>
                <w:lang w:eastAsia="de-CH"/>
              </w:rPr>
            </w:pPr>
            <w:r>
              <w:rPr>
                <w:rFonts w:cs="Arial"/>
                <w:color w:val="000000"/>
                <w:kern w:val="24"/>
                <w:sz w:val="16"/>
                <w:szCs w:val="16"/>
                <w:lang w:eastAsia="de-CH"/>
              </w:rPr>
              <w:t>CHF</w:t>
            </w:r>
          </w:p>
        </w:tc>
      </w:tr>
      <w:tr w:rsidR="00962DCC" w:rsidTr="00266139">
        <w:tc>
          <w:tcPr>
            <w:tcW w:w="1101" w:type="dxa"/>
            <w:vAlign w:val="center"/>
          </w:tcPr>
          <w:p w:rsidR="00962DCC" w:rsidRPr="00D04ED5" w:rsidRDefault="00962DCC" w:rsidP="00A66CB5">
            <w:pPr>
              <w:tabs>
                <w:tab w:val="clear" w:pos="567"/>
              </w:tabs>
              <w:overflowPunct/>
              <w:autoSpaceDE/>
              <w:autoSpaceDN/>
              <w:adjustRightInd/>
              <w:spacing w:line="260" w:lineRule="exact"/>
              <w:ind w:left="360" w:hanging="360"/>
              <w:jc w:val="left"/>
              <w:textAlignment w:val="auto"/>
              <w:rPr>
                <w:rFonts w:cs="Arial"/>
                <w:sz w:val="16"/>
                <w:szCs w:val="16"/>
                <w:lang w:eastAsia="de-CH"/>
              </w:rPr>
            </w:pPr>
            <w:r w:rsidRPr="00D04ED5">
              <w:rPr>
                <w:rFonts w:cs="Arial"/>
                <w:color w:val="000000"/>
                <w:kern w:val="24"/>
                <w:sz w:val="16"/>
                <w:szCs w:val="16"/>
                <w:lang w:eastAsia="de-CH"/>
              </w:rPr>
              <w:t>410.08</w:t>
            </w:r>
          </w:p>
        </w:tc>
        <w:tc>
          <w:tcPr>
            <w:tcW w:w="4110" w:type="dxa"/>
            <w:vAlign w:val="center"/>
          </w:tcPr>
          <w:p w:rsidR="00962DCC" w:rsidRPr="00D04ED5" w:rsidRDefault="00962DCC" w:rsidP="00A66CB5">
            <w:pPr>
              <w:tabs>
                <w:tab w:val="clear" w:pos="567"/>
              </w:tabs>
              <w:overflowPunct/>
              <w:autoSpaceDE/>
              <w:autoSpaceDN/>
              <w:adjustRightInd/>
              <w:spacing w:line="260" w:lineRule="exact"/>
              <w:ind w:left="360" w:hanging="360"/>
              <w:jc w:val="left"/>
              <w:textAlignment w:val="auto"/>
              <w:rPr>
                <w:rFonts w:cs="Arial"/>
                <w:sz w:val="16"/>
                <w:szCs w:val="16"/>
                <w:lang w:eastAsia="de-CH"/>
              </w:rPr>
            </w:pPr>
            <w:r w:rsidRPr="00D04ED5">
              <w:rPr>
                <w:rFonts w:cs="Arial"/>
                <w:color w:val="000000"/>
                <w:kern w:val="24"/>
                <w:sz w:val="16"/>
                <w:szCs w:val="16"/>
                <w:lang w:eastAsia="de-CH"/>
              </w:rPr>
              <w:t>BRÜCKE Lindenacker FBLU</w:t>
            </w:r>
          </w:p>
        </w:tc>
        <w:tc>
          <w:tcPr>
            <w:tcW w:w="1560" w:type="dxa"/>
            <w:vAlign w:val="center"/>
          </w:tcPr>
          <w:p w:rsidR="00962DCC" w:rsidRPr="00D04ED5" w:rsidRDefault="00962DCC" w:rsidP="00A66CB5">
            <w:pPr>
              <w:tabs>
                <w:tab w:val="clear" w:pos="567"/>
              </w:tabs>
              <w:overflowPunct/>
              <w:autoSpaceDE/>
              <w:autoSpaceDN/>
              <w:adjustRightInd/>
              <w:spacing w:line="260" w:lineRule="exact"/>
              <w:ind w:left="360" w:hanging="360"/>
              <w:jc w:val="center"/>
              <w:textAlignment w:val="auto"/>
              <w:rPr>
                <w:rFonts w:cs="Arial"/>
                <w:sz w:val="16"/>
                <w:szCs w:val="16"/>
                <w:lang w:eastAsia="de-CH"/>
              </w:rPr>
            </w:pPr>
            <w:r w:rsidRPr="00D04ED5">
              <w:rPr>
                <w:rFonts w:cs="Arial"/>
                <w:color w:val="000000"/>
                <w:kern w:val="24"/>
                <w:sz w:val="16"/>
                <w:szCs w:val="16"/>
                <w:lang w:eastAsia="de-CH"/>
              </w:rPr>
              <w:t>337'000</w:t>
            </w:r>
          </w:p>
        </w:tc>
        <w:tc>
          <w:tcPr>
            <w:tcW w:w="1559" w:type="dxa"/>
            <w:vAlign w:val="center"/>
          </w:tcPr>
          <w:p w:rsidR="00962DCC" w:rsidRPr="00D04ED5" w:rsidRDefault="00962DCC" w:rsidP="00A66CB5">
            <w:pPr>
              <w:tabs>
                <w:tab w:val="clear" w:pos="567"/>
              </w:tabs>
              <w:overflowPunct/>
              <w:autoSpaceDE/>
              <w:autoSpaceDN/>
              <w:adjustRightInd/>
              <w:spacing w:line="260" w:lineRule="exact"/>
              <w:ind w:left="360" w:hanging="360"/>
              <w:jc w:val="center"/>
              <w:textAlignment w:val="auto"/>
              <w:rPr>
                <w:rFonts w:cs="Arial"/>
                <w:sz w:val="16"/>
                <w:szCs w:val="16"/>
                <w:lang w:eastAsia="de-CH"/>
              </w:rPr>
            </w:pPr>
            <w:r w:rsidRPr="00D04ED5">
              <w:rPr>
                <w:rFonts w:cs="Arial"/>
                <w:color w:val="000000"/>
                <w:kern w:val="24"/>
                <w:sz w:val="16"/>
                <w:szCs w:val="16"/>
                <w:lang w:eastAsia="de-CH"/>
              </w:rPr>
              <w:t>2'252'580</w:t>
            </w:r>
          </w:p>
        </w:tc>
      </w:tr>
      <w:tr w:rsidR="00962DCC" w:rsidTr="00266139">
        <w:tc>
          <w:tcPr>
            <w:tcW w:w="1101" w:type="dxa"/>
            <w:vAlign w:val="center"/>
          </w:tcPr>
          <w:p w:rsidR="00962DCC" w:rsidRPr="00D04ED5" w:rsidRDefault="00962DCC" w:rsidP="00A66CB5">
            <w:pPr>
              <w:tabs>
                <w:tab w:val="clear" w:pos="567"/>
              </w:tabs>
              <w:overflowPunct/>
              <w:autoSpaceDE/>
              <w:autoSpaceDN/>
              <w:adjustRightInd/>
              <w:spacing w:line="260" w:lineRule="exact"/>
              <w:ind w:left="360" w:hanging="360"/>
              <w:jc w:val="left"/>
              <w:textAlignment w:val="auto"/>
              <w:rPr>
                <w:rFonts w:cs="Arial"/>
                <w:sz w:val="16"/>
                <w:szCs w:val="16"/>
                <w:lang w:eastAsia="de-CH"/>
              </w:rPr>
            </w:pPr>
            <w:r w:rsidRPr="00D04ED5">
              <w:rPr>
                <w:rFonts w:cs="Arial"/>
                <w:color w:val="000000"/>
                <w:kern w:val="24"/>
                <w:sz w:val="16"/>
                <w:szCs w:val="16"/>
                <w:lang w:eastAsia="de-CH"/>
              </w:rPr>
              <w:t>410.09</w:t>
            </w:r>
          </w:p>
        </w:tc>
        <w:tc>
          <w:tcPr>
            <w:tcW w:w="4110" w:type="dxa"/>
            <w:vAlign w:val="center"/>
          </w:tcPr>
          <w:p w:rsidR="00962DCC" w:rsidRPr="00D04ED5" w:rsidRDefault="00962DCC" w:rsidP="00A66CB5">
            <w:pPr>
              <w:tabs>
                <w:tab w:val="clear" w:pos="567"/>
              </w:tabs>
              <w:overflowPunct/>
              <w:autoSpaceDE/>
              <w:autoSpaceDN/>
              <w:adjustRightInd/>
              <w:spacing w:line="260" w:lineRule="exact"/>
              <w:ind w:left="360" w:hanging="360"/>
              <w:jc w:val="left"/>
              <w:textAlignment w:val="auto"/>
              <w:rPr>
                <w:rFonts w:cs="Arial"/>
                <w:sz w:val="16"/>
                <w:szCs w:val="16"/>
                <w:lang w:eastAsia="de-CH"/>
              </w:rPr>
            </w:pPr>
            <w:r w:rsidRPr="00D04ED5">
              <w:rPr>
                <w:rFonts w:cs="Arial"/>
                <w:color w:val="000000"/>
                <w:kern w:val="24"/>
                <w:sz w:val="16"/>
                <w:szCs w:val="16"/>
                <w:lang w:eastAsia="de-CH"/>
              </w:rPr>
              <w:t>BRÜCKE Lindenacker FBBS inkl. LSW</w:t>
            </w:r>
          </w:p>
        </w:tc>
        <w:tc>
          <w:tcPr>
            <w:tcW w:w="1560" w:type="dxa"/>
            <w:vAlign w:val="center"/>
          </w:tcPr>
          <w:p w:rsidR="00962DCC" w:rsidRPr="00D04ED5" w:rsidRDefault="00962DCC" w:rsidP="00A66CB5">
            <w:pPr>
              <w:tabs>
                <w:tab w:val="clear" w:pos="567"/>
              </w:tabs>
              <w:overflowPunct/>
              <w:autoSpaceDE/>
              <w:autoSpaceDN/>
              <w:adjustRightInd/>
              <w:spacing w:line="260" w:lineRule="exact"/>
              <w:ind w:left="360" w:hanging="360"/>
              <w:jc w:val="center"/>
              <w:textAlignment w:val="auto"/>
              <w:rPr>
                <w:rFonts w:cs="Arial"/>
                <w:sz w:val="16"/>
                <w:szCs w:val="16"/>
                <w:lang w:eastAsia="de-CH"/>
              </w:rPr>
            </w:pPr>
            <w:r w:rsidRPr="00D04ED5">
              <w:rPr>
                <w:rFonts w:cs="Arial"/>
                <w:color w:val="000000"/>
                <w:kern w:val="24"/>
                <w:sz w:val="16"/>
                <w:szCs w:val="16"/>
                <w:lang w:eastAsia="de-CH"/>
              </w:rPr>
              <w:t>337'000</w:t>
            </w:r>
          </w:p>
        </w:tc>
        <w:tc>
          <w:tcPr>
            <w:tcW w:w="1559" w:type="dxa"/>
            <w:vAlign w:val="center"/>
          </w:tcPr>
          <w:p w:rsidR="00962DCC" w:rsidRPr="00D04ED5" w:rsidRDefault="00962DCC" w:rsidP="00A66CB5">
            <w:pPr>
              <w:tabs>
                <w:tab w:val="clear" w:pos="567"/>
              </w:tabs>
              <w:overflowPunct/>
              <w:autoSpaceDE/>
              <w:autoSpaceDN/>
              <w:adjustRightInd/>
              <w:spacing w:line="260" w:lineRule="exact"/>
              <w:ind w:left="360" w:hanging="360"/>
              <w:jc w:val="center"/>
              <w:textAlignment w:val="auto"/>
              <w:rPr>
                <w:rFonts w:cs="Arial"/>
                <w:sz w:val="16"/>
                <w:szCs w:val="16"/>
                <w:lang w:eastAsia="de-CH"/>
              </w:rPr>
            </w:pPr>
            <w:r w:rsidRPr="00D04ED5">
              <w:rPr>
                <w:rFonts w:cs="Arial"/>
                <w:color w:val="000000"/>
                <w:kern w:val="24"/>
                <w:sz w:val="16"/>
                <w:szCs w:val="16"/>
                <w:lang w:eastAsia="de-CH"/>
              </w:rPr>
              <w:t>2'252'580</w:t>
            </w:r>
          </w:p>
        </w:tc>
      </w:tr>
      <w:tr w:rsidR="00962DCC" w:rsidTr="00266139">
        <w:tc>
          <w:tcPr>
            <w:tcW w:w="1101" w:type="dxa"/>
            <w:vAlign w:val="center"/>
          </w:tcPr>
          <w:p w:rsidR="00962DCC" w:rsidRPr="00D04ED5" w:rsidRDefault="00962DCC" w:rsidP="00A66CB5">
            <w:pPr>
              <w:tabs>
                <w:tab w:val="clear" w:pos="567"/>
              </w:tabs>
              <w:overflowPunct/>
              <w:autoSpaceDE/>
              <w:autoSpaceDN/>
              <w:adjustRightInd/>
              <w:spacing w:line="260" w:lineRule="exact"/>
              <w:ind w:left="360" w:hanging="360"/>
              <w:jc w:val="left"/>
              <w:textAlignment w:val="auto"/>
              <w:rPr>
                <w:rFonts w:cs="Arial"/>
                <w:sz w:val="16"/>
                <w:szCs w:val="16"/>
                <w:lang w:eastAsia="de-CH"/>
              </w:rPr>
            </w:pPr>
            <w:r w:rsidRPr="00D04ED5">
              <w:rPr>
                <w:rFonts w:cs="Arial"/>
                <w:color w:val="000000"/>
                <w:kern w:val="24"/>
                <w:sz w:val="16"/>
                <w:szCs w:val="16"/>
                <w:lang w:eastAsia="de-CH"/>
              </w:rPr>
              <w:t>410.10</w:t>
            </w:r>
          </w:p>
        </w:tc>
        <w:tc>
          <w:tcPr>
            <w:tcW w:w="4110" w:type="dxa"/>
            <w:vAlign w:val="center"/>
          </w:tcPr>
          <w:p w:rsidR="00962DCC" w:rsidRPr="00D04ED5" w:rsidRDefault="00962DCC" w:rsidP="00A66CB5">
            <w:pPr>
              <w:tabs>
                <w:tab w:val="clear" w:pos="567"/>
              </w:tabs>
              <w:overflowPunct/>
              <w:autoSpaceDE/>
              <w:autoSpaceDN/>
              <w:adjustRightInd/>
              <w:spacing w:line="260" w:lineRule="exact"/>
              <w:ind w:left="360" w:hanging="360"/>
              <w:jc w:val="left"/>
              <w:textAlignment w:val="auto"/>
              <w:rPr>
                <w:rFonts w:cs="Arial"/>
                <w:sz w:val="16"/>
                <w:szCs w:val="16"/>
                <w:lang w:eastAsia="de-CH"/>
              </w:rPr>
            </w:pPr>
            <w:r w:rsidRPr="00D04ED5">
              <w:rPr>
                <w:rFonts w:cs="Arial"/>
                <w:color w:val="000000"/>
                <w:kern w:val="24"/>
                <w:sz w:val="16"/>
                <w:szCs w:val="16"/>
                <w:lang w:eastAsia="de-CH"/>
              </w:rPr>
              <w:t>BRÜCKE Zunzgen FBLU inkl. LSW</w:t>
            </w:r>
          </w:p>
        </w:tc>
        <w:tc>
          <w:tcPr>
            <w:tcW w:w="1560" w:type="dxa"/>
            <w:vAlign w:val="center"/>
          </w:tcPr>
          <w:p w:rsidR="00962DCC" w:rsidRPr="00D04ED5" w:rsidRDefault="00962DCC" w:rsidP="00A66CB5">
            <w:pPr>
              <w:tabs>
                <w:tab w:val="clear" w:pos="567"/>
              </w:tabs>
              <w:overflowPunct/>
              <w:autoSpaceDE/>
              <w:autoSpaceDN/>
              <w:adjustRightInd/>
              <w:spacing w:line="260" w:lineRule="exact"/>
              <w:ind w:left="360" w:hanging="360"/>
              <w:jc w:val="center"/>
              <w:textAlignment w:val="auto"/>
              <w:rPr>
                <w:rFonts w:cs="Arial"/>
                <w:sz w:val="16"/>
                <w:szCs w:val="16"/>
                <w:lang w:eastAsia="de-CH"/>
              </w:rPr>
            </w:pPr>
            <w:r w:rsidRPr="00D04ED5">
              <w:rPr>
                <w:rFonts w:cs="Arial"/>
                <w:color w:val="000000"/>
                <w:kern w:val="24"/>
                <w:sz w:val="16"/>
                <w:szCs w:val="16"/>
                <w:lang w:eastAsia="de-CH"/>
              </w:rPr>
              <w:t>194'000</w:t>
            </w:r>
          </w:p>
        </w:tc>
        <w:tc>
          <w:tcPr>
            <w:tcW w:w="1559" w:type="dxa"/>
            <w:vAlign w:val="center"/>
          </w:tcPr>
          <w:p w:rsidR="00962DCC" w:rsidRPr="00D04ED5" w:rsidRDefault="00962DCC" w:rsidP="00A66CB5">
            <w:pPr>
              <w:tabs>
                <w:tab w:val="clear" w:pos="567"/>
              </w:tabs>
              <w:overflowPunct/>
              <w:autoSpaceDE/>
              <w:autoSpaceDN/>
              <w:adjustRightInd/>
              <w:spacing w:line="260" w:lineRule="exact"/>
              <w:ind w:left="360" w:hanging="360"/>
              <w:jc w:val="center"/>
              <w:textAlignment w:val="auto"/>
              <w:rPr>
                <w:rFonts w:cs="Arial"/>
                <w:sz w:val="16"/>
                <w:szCs w:val="16"/>
                <w:lang w:eastAsia="de-CH"/>
              </w:rPr>
            </w:pPr>
            <w:r w:rsidRPr="00D04ED5">
              <w:rPr>
                <w:rFonts w:cs="Arial"/>
                <w:color w:val="000000"/>
                <w:kern w:val="24"/>
                <w:sz w:val="16"/>
                <w:szCs w:val="16"/>
                <w:lang w:eastAsia="de-CH"/>
              </w:rPr>
              <w:t>1'002'540</w:t>
            </w:r>
          </w:p>
        </w:tc>
      </w:tr>
      <w:tr w:rsidR="00962DCC" w:rsidTr="00266139">
        <w:tc>
          <w:tcPr>
            <w:tcW w:w="1101" w:type="dxa"/>
            <w:vAlign w:val="center"/>
          </w:tcPr>
          <w:p w:rsidR="00962DCC" w:rsidRPr="00D04ED5" w:rsidRDefault="00962DCC" w:rsidP="00A66CB5">
            <w:pPr>
              <w:tabs>
                <w:tab w:val="clear" w:pos="567"/>
              </w:tabs>
              <w:overflowPunct/>
              <w:autoSpaceDE/>
              <w:autoSpaceDN/>
              <w:adjustRightInd/>
              <w:spacing w:line="260" w:lineRule="exact"/>
              <w:ind w:left="360" w:hanging="360"/>
              <w:jc w:val="left"/>
              <w:textAlignment w:val="auto"/>
              <w:rPr>
                <w:rFonts w:cs="Arial"/>
                <w:sz w:val="16"/>
                <w:szCs w:val="16"/>
                <w:lang w:eastAsia="de-CH"/>
              </w:rPr>
            </w:pPr>
            <w:r w:rsidRPr="00D04ED5">
              <w:rPr>
                <w:rFonts w:cs="Arial"/>
                <w:color w:val="000000"/>
                <w:kern w:val="24"/>
                <w:sz w:val="16"/>
                <w:szCs w:val="16"/>
                <w:lang w:eastAsia="de-CH"/>
              </w:rPr>
              <w:t>410.11</w:t>
            </w:r>
          </w:p>
        </w:tc>
        <w:tc>
          <w:tcPr>
            <w:tcW w:w="4110" w:type="dxa"/>
            <w:vAlign w:val="center"/>
          </w:tcPr>
          <w:p w:rsidR="00962DCC" w:rsidRPr="00D04ED5" w:rsidRDefault="00962DCC" w:rsidP="00A66CB5">
            <w:pPr>
              <w:tabs>
                <w:tab w:val="clear" w:pos="567"/>
              </w:tabs>
              <w:overflowPunct/>
              <w:autoSpaceDE/>
              <w:autoSpaceDN/>
              <w:adjustRightInd/>
              <w:spacing w:line="260" w:lineRule="exact"/>
              <w:ind w:left="360" w:hanging="360"/>
              <w:jc w:val="left"/>
              <w:textAlignment w:val="auto"/>
              <w:rPr>
                <w:rFonts w:cs="Arial"/>
                <w:sz w:val="16"/>
                <w:szCs w:val="16"/>
                <w:lang w:eastAsia="de-CH"/>
              </w:rPr>
            </w:pPr>
            <w:r w:rsidRPr="00D04ED5">
              <w:rPr>
                <w:rFonts w:cs="Arial"/>
                <w:color w:val="000000"/>
                <w:kern w:val="24"/>
                <w:sz w:val="16"/>
                <w:szCs w:val="16"/>
                <w:lang w:eastAsia="de-CH"/>
              </w:rPr>
              <w:t>BRÜCKE Zunzgen FBBS inkl. LSW</w:t>
            </w:r>
          </w:p>
        </w:tc>
        <w:tc>
          <w:tcPr>
            <w:tcW w:w="1560" w:type="dxa"/>
            <w:vAlign w:val="center"/>
          </w:tcPr>
          <w:p w:rsidR="00962DCC" w:rsidRPr="00D04ED5" w:rsidRDefault="00962DCC" w:rsidP="00A66CB5">
            <w:pPr>
              <w:tabs>
                <w:tab w:val="clear" w:pos="567"/>
              </w:tabs>
              <w:overflowPunct/>
              <w:autoSpaceDE/>
              <w:autoSpaceDN/>
              <w:adjustRightInd/>
              <w:spacing w:line="260" w:lineRule="exact"/>
              <w:ind w:left="360" w:hanging="360"/>
              <w:jc w:val="center"/>
              <w:textAlignment w:val="auto"/>
              <w:rPr>
                <w:rFonts w:cs="Arial"/>
                <w:sz w:val="16"/>
                <w:szCs w:val="16"/>
                <w:lang w:eastAsia="de-CH"/>
              </w:rPr>
            </w:pPr>
            <w:r w:rsidRPr="00D04ED5">
              <w:rPr>
                <w:rFonts w:cs="Arial"/>
                <w:color w:val="000000"/>
                <w:kern w:val="24"/>
                <w:sz w:val="16"/>
                <w:szCs w:val="16"/>
                <w:lang w:eastAsia="de-CH"/>
              </w:rPr>
              <w:t>194'000</w:t>
            </w:r>
          </w:p>
        </w:tc>
        <w:tc>
          <w:tcPr>
            <w:tcW w:w="1559" w:type="dxa"/>
            <w:vAlign w:val="center"/>
          </w:tcPr>
          <w:p w:rsidR="00962DCC" w:rsidRPr="00D04ED5" w:rsidRDefault="00962DCC" w:rsidP="00A66CB5">
            <w:pPr>
              <w:tabs>
                <w:tab w:val="clear" w:pos="567"/>
              </w:tabs>
              <w:overflowPunct/>
              <w:autoSpaceDE/>
              <w:autoSpaceDN/>
              <w:adjustRightInd/>
              <w:spacing w:line="260" w:lineRule="exact"/>
              <w:ind w:left="360" w:hanging="360"/>
              <w:jc w:val="center"/>
              <w:textAlignment w:val="auto"/>
              <w:rPr>
                <w:rFonts w:cs="Arial"/>
                <w:sz w:val="16"/>
                <w:szCs w:val="16"/>
                <w:lang w:eastAsia="de-CH"/>
              </w:rPr>
            </w:pPr>
            <w:r w:rsidRPr="00D04ED5">
              <w:rPr>
                <w:rFonts w:cs="Arial"/>
                <w:color w:val="000000"/>
                <w:kern w:val="24"/>
                <w:sz w:val="16"/>
                <w:szCs w:val="16"/>
                <w:lang w:eastAsia="de-CH"/>
              </w:rPr>
              <w:t>979'330</w:t>
            </w:r>
          </w:p>
        </w:tc>
      </w:tr>
      <w:tr w:rsidR="00962DCC" w:rsidTr="00266139">
        <w:tc>
          <w:tcPr>
            <w:tcW w:w="1101" w:type="dxa"/>
            <w:vAlign w:val="center"/>
          </w:tcPr>
          <w:p w:rsidR="00962DCC" w:rsidRPr="00D04ED5" w:rsidRDefault="00962DCC" w:rsidP="00A66CB5">
            <w:pPr>
              <w:tabs>
                <w:tab w:val="clear" w:pos="567"/>
              </w:tabs>
              <w:overflowPunct/>
              <w:autoSpaceDE/>
              <w:autoSpaceDN/>
              <w:adjustRightInd/>
              <w:spacing w:line="260" w:lineRule="exact"/>
              <w:ind w:left="360" w:hanging="360"/>
              <w:jc w:val="left"/>
              <w:textAlignment w:val="auto"/>
              <w:rPr>
                <w:rFonts w:cs="Arial"/>
                <w:sz w:val="16"/>
                <w:szCs w:val="16"/>
                <w:lang w:eastAsia="de-CH"/>
              </w:rPr>
            </w:pPr>
            <w:r w:rsidRPr="00D04ED5">
              <w:rPr>
                <w:rFonts w:cs="Arial"/>
                <w:color w:val="000000"/>
                <w:kern w:val="24"/>
                <w:sz w:val="16"/>
                <w:szCs w:val="16"/>
                <w:lang w:eastAsia="de-CH"/>
              </w:rPr>
              <w:t>410.13</w:t>
            </w:r>
          </w:p>
        </w:tc>
        <w:tc>
          <w:tcPr>
            <w:tcW w:w="4110" w:type="dxa"/>
            <w:vAlign w:val="center"/>
          </w:tcPr>
          <w:p w:rsidR="00962DCC" w:rsidRPr="00D04ED5" w:rsidRDefault="00962DCC" w:rsidP="00A66CB5">
            <w:pPr>
              <w:tabs>
                <w:tab w:val="clear" w:pos="567"/>
              </w:tabs>
              <w:overflowPunct/>
              <w:autoSpaceDE/>
              <w:autoSpaceDN/>
              <w:adjustRightInd/>
              <w:spacing w:line="260" w:lineRule="exact"/>
              <w:ind w:left="360" w:hanging="360"/>
              <w:jc w:val="left"/>
              <w:textAlignment w:val="auto"/>
              <w:rPr>
                <w:rFonts w:cs="Arial"/>
                <w:sz w:val="16"/>
                <w:szCs w:val="16"/>
                <w:lang w:eastAsia="de-CH"/>
              </w:rPr>
            </w:pPr>
            <w:r w:rsidRPr="00D04ED5">
              <w:rPr>
                <w:rFonts w:cs="Arial"/>
                <w:color w:val="000000"/>
                <w:kern w:val="24"/>
                <w:sz w:val="16"/>
                <w:szCs w:val="16"/>
                <w:lang w:eastAsia="de-CH"/>
              </w:rPr>
              <w:t>BRÜCKE Oberburg Eptingen FBLU</w:t>
            </w:r>
          </w:p>
        </w:tc>
        <w:tc>
          <w:tcPr>
            <w:tcW w:w="1560" w:type="dxa"/>
            <w:vAlign w:val="center"/>
          </w:tcPr>
          <w:p w:rsidR="00962DCC" w:rsidRPr="00D04ED5" w:rsidRDefault="00962DCC" w:rsidP="00A66CB5">
            <w:pPr>
              <w:tabs>
                <w:tab w:val="clear" w:pos="567"/>
              </w:tabs>
              <w:overflowPunct/>
              <w:autoSpaceDE/>
              <w:autoSpaceDN/>
              <w:adjustRightInd/>
              <w:spacing w:line="260" w:lineRule="exact"/>
              <w:ind w:left="360" w:hanging="360"/>
              <w:jc w:val="center"/>
              <w:textAlignment w:val="auto"/>
              <w:rPr>
                <w:rFonts w:cs="Arial"/>
                <w:sz w:val="16"/>
                <w:szCs w:val="16"/>
                <w:lang w:eastAsia="de-CH"/>
              </w:rPr>
            </w:pPr>
            <w:r w:rsidRPr="00D04ED5">
              <w:rPr>
                <w:rFonts w:cs="Arial"/>
                <w:color w:val="000000"/>
                <w:kern w:val="24"/>
                <w:sz w:val="16"/>
                <w:szCs w:val="16"/>
                <w:lang w:eastAsia="de-CH"/>
              </w:rPr>
              <w:t>220'000</w:t>
            </w:r>
          </w:p>
        </w:tc>
        <w:tc>
          <w:tcPr>
            <w:tcW w:w="1559" w:type="dxa"/>
            <w:vAlign w:val="center"/>
          </w:tcPr>
          <w:p w:rsidR="00962DCC" w:rsidRPr="00D04ED5" w:rsidRDefault="00962DCC" w:rsidP="00A66CB5">
            <w:pPr>
              <w:tabs>
                <w:tab w:val="clear" w:pos="567"/>
              </w:tabs>
              <w:overflowPunct/>
              <w:autoSpaceDE/>
              <w:autoSpaceDN/>
              <w:adjustRightInd/>
              <w:spacing w:line="260" w:lineRule="exact"/>
              <w:ind w:left="360" w:hanging="360"/>
              <w:jc w:val="center"/>
              <w:textAlignment w:val="auto"/>
              <w:rPr>
                <w:rFonts w:cs="Arial"/>
                <w:sz w:val="16"/>
                <w:szCs w:val="16"/>
                <w:lang w:eastAsia="de-CH"/>
              </w:rPr>
            </w:pPr>
            <w:r w:rsidRPr="00D04ED5">
              <w:rPr>
                <w:rFonts w:cs="Arial"/>
                <w:color w:val="000000"/>
                <w:kern w:val="24"/>
                <w:sz w:val="16"/>
                <w:szCs w:val="16"/>
                <w:lang w:eastAsia="de-CH"/>
              </w:rPr>
              <w:t>291'060</w:t>
            </w:r>
          </w:p>
        </w:tc>
      </w:tr>
      <w:tr w:rsidR="00962DCC" w:rsidTr="00266139">
        <w:tc>
          <w:tcPr>
            <w:tcW w:w="1101" w:type="dxa"/>
            <w:vAlign w:val="center"/>
          </w:tcPr>
          <w:p w:rsidR="00962DCC" w:rsidRPr="00D04ED5" w:rsidRDefault="00962DCC" w:rsidP="00A66CB5">
            <w:pPr>
              <w:tabs>
                <w:tab w:val="clear" w:pos="567"/>
              </w:tabs>
              <w:overflowPunct/>
              <w:autoSpaceDE/>
              <w:autoSpaceDN/>
              <w:adjustRightInd/>
              <w:spacing w:line="260" w:lineRule="exact"/>
              <w:ind w:left="360" w:hanging="360"/>
              <w:jc w:val="left"/>
              <w:textAlignment w:val="auto"/>
              <w:rPr>
                <w:rFonts w:cs="Arial"/>
                <w:sz w:val="16"/>
                <w:szCs w:val="16"/>
                <w:lang w:eastAsia="de-CH"/>
              </w:rPr>
            </w:pPr>
            <w:r w:rsidRPr="00D04ED5">
              <w:rPr>
                <w:rFonts w:cs="Arial"/>
                <w:color w:val="000000"/>
                <w:kern w:val="24"/>
                <w:sz w:val="16"/>
                <w:szCs w:val="16"/>
                <w:lang w:eastAsia="de-CH"/>
              </w:rPr>
              <w:t>410.14</w:t>
            </w:r>
          </w:p>
        </w:tc>
        <w:tc>
          <w:tcPr>
            <w:tcW w:w="4110" w:type="dxa"/>
            <w:vAlign w:val="center"/>
          </w:tcPr>
          <w:p w:rsidR="00962DCC" w:rsidRPr="00D04ED5" w:rsidRDefault="00962DCC" w:rsidP="00A66CB5">
            <w:pPr>
              <w:tabs>
                <w:tab w:val="clear" w:pos="567"/>
              </w:tabs>
              <w:overflowPunct/>
              <w:autoSpaceDE/>
              <w:autoSpaceDN/>
              <w:adjustRightInd/>
              <w:spacing w:line="260" w:lineRule="exact"/>
              <w:ind w:left="360" w:hanging="360"/>
              <w:jc w:val="left"/>
              <w:textAlignment w:val="auto"/>
              <w:rPr>
                <w:rFonts w:cs="Arial"/>
                <w:sz w:val="16"/>
                <w:szCs w:val="16"/>
                <w:lang w:eastAsia="de-CH"/>
              </w:rPr>
            </w:pPr>
            <w:r w:rsidRPr="00D04ED5">
              <w:rPr>
                <w:rFonts w:cs="Arial"/>
                <w:color w:val="000000"/>
                <w:kern w:val="24"/>
                <w:sz w:val="16"/>
                <w:szCs w:val="16"/>
                <w:lang w:eastAsia="de-CH"/>
              </w:rPr>
              <w:t>BRÜCKE Oberburg Eptingen FBBS</w:t>
            </w:r>
          </w:p>
        </w:tc>
        <w:tc>
          <w:tcPr>
            <w:tcW w:w="1560" w:type="dxa"/>
            <w:vAlign w:val="center"/>
          </w:tcPr>
          <w:p w:rsidR="00962DCC" w:rsidRPr="00D04ED5" w:rsidRDefault="00962DCC" w:rsidP="00A66CB5">
            <w:pPr>
              <w:tabs>
                <w:tab w:val="clear" w:pos="567"/>
              </w:tabs>
              <w:overflowPunct/>
              <w:autoSpaceDE/>
              <w:autoSpaceDN/>
              <w:adjustRightInd/>
              <w:spacing w:line="260" w:lineRule="exact"/>
              <w:ind w:left="360" w:hanging="360"/>
              <w:jc w:val="center"/>
              <w:textAlignment w:val="auto"/>
              <w:rPr>
                <w:rFonts w:cs="Arial"/>
                <w:sz w:val="16"/>
                <w:szCs w:val="16"/>
                <w:lang w:eastAsia="de-CH"/>
              </w:rPr>
            </w:pPr>
            <w:r w:rsidRPr="00D04ED5">
              <w:rPr>
                <w:rFonts w:cs="Arial"/>
                <w:color w:val="000000"/>
                <w:kern w:val="24"/>
                <w:sz w:val="16"/>
                <w:szCs w:val="16"/>
                <w:lang w:eastAsia="de-CH"/>
              </w:rPr>
              <w:t>220'000</w:t>
            </w:r>
          </w:p>
        </w:tc>
        <w:tc>
          <w:tcPr>
            <w:tcW w:w="1559" w:type="dxa"/>
            <w:vAlign w:val="center"/>
          </w:tcPr>
          <w:p w:rsidR="00962DCC" w:rsidRPr="00D04ED5" w:rsidRDefault="00962DCC" w:rsidP="00A66CB5">
            <w:pPr>
              <w:tabs>
                <w:tab w:val="clear" w:pos="567"/>
              </w:tabs>
              <w:overflowPunct/>
              <w:autoSpaceDE/>
              <w:autoSpaceDN/>
              <w:adjustRightInd/>
              <w:spacing w:line="260" w:lineRule="exact"/>
              <w:ind w:left="360" w:hanging="360"/>
              <w:jc w:val="center"/>
              <w:textAlignment w:val="auto"/>
              <w:rPr>
                <w:rFonts w:cs="Arial"/>
                <w:sz w:val="16"/>
                <w:szCs w:val="16"/>
                <w:lang w:eastAsia="de-CH"/>
              </w:rPr>
            </w:pPr>
            <w:r w:rsidRPr="00D04ED5">
              <w:rPr>
                <w:rFonts w:cs="Arial"/>
                <w:color w:val="000000"/>
                <w:kern w:val="24"/>
                <w:sz w:val="16"/>
                <w:szCs w:val="16"/>
                <w:lang w:eastAsia="de-CH"/>
              </w:rPr>
              <w:t>257'730</w:t>
            </w:r>
          </w:p>
        </w:tc>
      </w:tr>
      <w:tr w:rsidR="00962DCC" w:rsidTr="00266139">
        <w:tc>
          <w:tcPr>
            <w:tcW w:w="1101" w:type="dxa"/>
            <w:vAlign w:val="center"/>
          </w:tcPr>
          <w:p w:rsidR="00962DCC" w:rsidRPr="00D04ED5" w:rsidRDefault="00962DCC" w:rsidP="00A66CB5">
            <w:pPr>
              <w:tabs>
                <w:tab w:val="clear" w:pos="567"/>
              </w:tabs>
              <w:overflowPunct/>
              <w:autoSpaceDE/>
              <w:autoSpaceDN/>
              <w:adjustRightInd/>
              <w:spacing w:line="260" w:lineRule="exact"/>
              <w:ind w:left="360" w:hanging="360"/>
              <w:jc w:val="left"/>
              <w:textAlignment w:val="auto"/>
              <w:rPr>
                <w:rFonts w:cs="Arial"/>
                <w:sz w:val="16"/>
                <w:szCs w:val="16"/>
                <w:lang w:eastAsia="de-CH"/>
              </w:rPr>
            </w:pPr>
            <w:r w:rsidRPr="00D04ED5">
              <w:rPr>
                <w:rFonts w:cs="Arial"/>
                <w:color w:val="000000"/>
                <w:kern w:val="24"/>
                <w:sz w:val="16"/>
                <w:szCs w:val="16"/>
                <w:lang w:eastAsia="de-CH"/>
              </w:rPr>
              <w:t>410.15</w:t>
            </w:r>
          </w:p>
        </w:tc>
        <w:tc>
          <w:tcPr>
            <w:tcW w:w="4110" w:type="dxa"/>
            <w:vAlign w:val="center"/>
          </w:tcPr>
          <w:p w:rsidR="00962DCC" w:rsidRPr="00D04ED5" w:rsidRDefault="00962DCC" w:rsidP="00A66CB5">
            <w:pPr>
              <w:tabs>
                <w:tab w:val="clear" w:pos="567"/>
              </w:tabs>
              <w:overflowPunct/>
              <w:autoSpaceDE/>
              <w:autoSpaceDN/>
              <w:adjustRightInd/>
              <w:spacing w:line="260" w:lineRule="exact"/>
              <w:ind w:left="360" w:hanging="360"/>
              <w:jc w:val="left"/>
              <w:textAlignment w:val="auto"/>
              <w:rPr>
                <w:rFonts w:cs="Arial"/>
                <w:sz w:val="16"/>
                <w:szCs w:val="16"/>
                <w:lang w:eastAsia="de-CH"/>
              </w:rPr>
            </w:pPr>
            <w:r w:rsidRPr="00D04ED5">
              <w:rPr>
                <w:rFonts w:cs="Arial"/>
                <w:color w:val="000000"/>
                <w:kern w:val="24"/>
                <w:sz w:val="16"/>
                <w:szCs w:val="16"/>
                <w:lang w:eastAsia="de-CH"/>
              </w:rPr>
              <w:t>BRÜCKE Eptingen FBLU</w:t>
            </w:r>
          </w:p>
        </w:tc>
        <w:tc>
          <w:tcPr>
            <w:tcW w:w="1560" w:type="dxa"/>
            <w:vAlign w:val="center"/>
          </w:tcPr>
          <w:p w:rsidR="00962DCC" w:rsidRPr="00D04ED5" w:rsidRDefault="00962DCC" w:rsidP="00A66CB5">
            <w:pPr>
              <w:tabs>
                <w:tab w:val="clear" w:pos="567"/>
              </w:tabs>
              <w:overflowPunct/>
              <w:autoSpaceDE/>
              <w:autoSpaceDN/>
              <w:adjustRightInd/>
              <w:spacing w:line="260" w:lineRule="exact"/>
              <w:ind w:left="360" w:hanging="360"/>
              <w:jc w:val="center"/>
              <w:textAlignment w:val="auto"/>
              <w:rPr>
                <w:rFonts w:cs="Arial"/>
                <w:sz w:val="16"/>
                <w:szCs w:val="16"/>
                <w:lang w:eastAsia="de-CH"/>
              </w:rPr>
            </w:pPr>
            <w:r w:rsidRPr="00D04ED5">
              <w:rPr>
                <w:rFonts w:cs="Arial"/>
                <w:color w:val="000000"/>
                <w:kern w:val="24"/>
                <w:sz w:val="16"/>
                <w:szCs w:val="16"/>
                <w:lang w:eastAsia="de-CH"/>
              </w:rPr>
              <w:t>0</w:t>
            </w:r>
          </w:p>
        </w:tc>
        <w:tc>
          <w:tcPr>
            <w:tcW w:w="1559" w:type="dxa"/>
            <w:vAlign w:val="center"/>
          </w:tcPr>
          <w:p w:rsidR="00962DCC" w:rsidRPr="00D04ED5" w:rsidRDefault="00962DCC" w:rsidP="00A66CB5">
            <w:pPr>
              <w:tabs>
                <w:tab w:val="clear" w:pos="567"/>
              </w:tabs>
              <w:overflowPunct/>
              <w:autoSpaceDE/>
              <w:autoSpaceDN/>
              <w:adjustRightInd/>
              <w:spacing w:line="260" w:lineRule="exact"/>
              <w:ind w:left="360" w:hanging="360"/>
              <w:jc w:val="center"/>
              <w:textAlignment w:val="auto"/>
              <w:rPr>
                <w:rFonts w:cs="Arial"/>
                <w:sz w:val="16"/>
                <w:szCs w:val="16"/>
                <w:lang w:eastAsia="de-CH"/>
              </w:rPr>
            </w:pPr>
            <w:r w:rsidRPr="00D04ED5">
              <w:rPr>
                <w:rFonts w:cs="Arial"/>
                <w:color w:val="000000"/>
                <w:kern w:val="24"/>
                <w:sz w:val="16"/>
                <w:szCs w:val="16"/>
                <w:lang w:eastAsia="de-CH"/>
              </w:rPr>
              <w:t>229'900</w:t>
            </w:r>
          </w:p>
        </w:tc>
      </w:tr>
      <w:tr w:rsidR="00962DCC" w:rsidRPr="00DB08F1" w:rsidTr="00266139">
        <w:tc>
          <w:tcPr>
            <w:tcW w:w="1101" w:type="dxa"/>
            <w:vAlign w:val="center"/>
          </w:tcPr>
          <w:p w:rsidR="00962DCC" w:rsidRPr="00D04ED5" w:rsidRDefault="00962DCC" w:rsidP="00A66CB5">
            <w:pPr>
              <w:tabs>
                <w:tab w:val="clear" w:pos="567"/>
              </w:tabs>
              <w:overflowPunct/>
              <w:autoSpaceDE/>
              <w:autoSpaceDN/>
              <w:adjustRightInd/>
              <w:spacing w:line="260" w:lineRule="exact"/>
              <w:ind w:left="360" w:hanging="360"/>
              <w:jc w:val="left"/>
              <w:textAlignment w:val="auto"/>
              <w:rPr>
                <w:rFonts w:cs="Arial"/>
                <w:color w:val="000000"/>
                <w:kern w:val="24"/>
                <w:sz w:val="16"/>
                <w:szCs w:val="16"/>
                <w:lang w:eastAsia="de-CH"/>
              </w:rPr>
            </w:pPr>
            <w:r w:rsidRPr="00D04ED5">
              <w:rPr>
                <w:rFonts w:cs="Arial"/>
                <w:color w:val="000000"/>
                <w:kern w:val="24"/>
                <w:sz w:val="16"/>
                <w:szCs w:val="16"/>
                <w:lang w:eastAsia="de-CH"/>
              </w:rPr>
              <w:t>410.16</w:t>
            </w:r>
          </w:p>
        </w:tc>
        <w:tc>
          <w:tcPr>
            <w:tcW w:w="4110" w:type="dxa"/>
            <w:vAlign w:val="center"/>
          </w:tcPr>
          <w:p w:rsidR="00962DCC" w:rsidRPr="00D04ED5" w:rsidRDefault="00962DCC" w:rsidP="00A66CB5">
            <w:pPr>
              <w:tabs>
                <w:tab w:val="clear" w:pos="567"/>
              </w:tabs>
              <w:overflowPunct/>
              <w:autoSpaceDE/>
              <w:autoSpaceDN/>
              <w:adjustRightInd/>
              <w:spacing w:line="260" w:lineRule="exact"/>
              <w:ind w:left="360" w:hanging="360"/>
              <w:jc w:val="left"/>
              <w:textAlignment w:val="auto"/>
              <w:rPr>
                <w:rFonts w:cs="Arial"/>
                <w:color w:val="000000"/>
                <w:kern w:val="24"/>
                <w:sz w:val="16"/>
                <w:szCs w:val="16"/>
                <w:lang w:eastAsia="de-CH"/>
              </w:rPr>
            </w:pPr>
            <w:r w:rsidRPr="00D04ED5">
              <w:rPr>
                <w:rFonts w:cs="Arial"/>
                <w:color w:val="000000"/>
                <w:kern w:val="24"/>
                <w:sz w:val="16"/>
                <w:szCs w:val="16"/>
                <w:lang w:eastAsia="de-CH"/>
              </w:rPr>
              <w:t>BRÜCKE Eptingen FBBS inkl. LSW</w:t>
            </w:r>
          </w:p>
        </w:tc>
        <w:tc>
          <w:tcPr>
            <w:tcW w:w="1560" w:type="dxa"/>
            <w:vAlign w:val="center"/>
          </w:tcPr>
          <w:p w:rsidR="00962DCC" w:rsidRPr="00D04ED5" w:rsidRDefault="00962DCC" w:rsidP="00A66CB5">
            <w:pPr>
              <w:tabs>
                <w:tab w:val="clear" w:pos="567"/>
              </w:tabs>
              <w:overflowPunct/>
              <w:autoSpaceDE/>
              <w:autoSpaceDN/>
              <w:adjustRightInd/>
              <w:spacing w:line="260" w:lineRule="exact"/>
              <w:ind w:left="360" w:hanging="360"/>
              <w:jc w:val="center"/>
              <w:textAlignment w:val="auto"/>
              <w:rPr>
                <w:rFonts w:cs="Arial"/>
                <w:color w:val="000000"/>
                <w:kern w:val="24"/>
                <w:sz w:val="16"/>
                <w:szCs w:val="16"/>
                <w:lang w:eastAsia="de-CH"/>
              </w:rPr>
            </w:pPr>
            <w:r w:rsidRPr="00D04ED5">
              <w:rPr>
                <w:rFonts w:cs="Arial"/>
                <w:color w:val="000000"/>
                <w:kern w:val="24"/>
                <w:sz w:val="16"/>
                <w:szCs w:val="16"/>
                <w:lang w:eastAsia="de-CH"/>
              </w:rPr>
              <w:t>0</w:t>
            </w:r>
          </w:p>
        </w:tc>
        <w:tc>
          <w:tcPr>
            <w:tcW w:w="1559" w:type="dxa"/>
            <w:vAlign w:val="center"/>
          </w:tcPr>
          <w:p w:rsidR="00962DCC" w:rsidRPr="00D04ED5" w:rsidRDefault="00962DCC" w:rsidP="00A66CB5">
            <w:pPr>
              <w:tabs>
                <w:tab w:val="clear" w:pos="567"/>
              </w:tabs>
              <w:overflowPunct/>
              <w:autoSpaceDE/>
              <w:autoSpaceDN/>
              <w:adjustRightInd/>
              <w:spacing w:line="260" w:lineRule="exact"/>
              <w:ind w:left="360" w:hanging="360"/>
              <w:jc w:val="center"/>
              <w:textAlignment w:val="auto"/>
              <w:rPr>
                <w:rFonts w:cs="Arial"/>
                <w:color w:val="000000"/>
                <w:kern w:val="24"/>
                <w:sz w:val="16"/>
                <w:szCs w:val="16"/>
                <w:lang w:eastAsia="de-CH"/>
              </w:rPr>
            </w:pPr>
            <w:r w:rsidRPr="00D04ED5">
              <w:rPr>
                <w:rFonts w:cs="Arial"/>
                <w:color w:val="000000"/>
                <w:kern w:val="24"/>
                <w:sz w:val="16"/>
                <w:szCs w:val="16"/>
                <w:lang w:eastAsia="de-CH"/>
              </w:rPr>
              <w:t>197'780</w:t>
            </w:r>
          </w:p>
        </w:tc>
      </w:tr>
      <w:tr w:rsidR="00962DCC" w:rsidRPr="00DB08F1" w:rsidTr="00266139">
        <w:tc>
          <w:tcPr>
            <w:tcW w:w="1101" w:type="dxa"/>
          </w:tcPr>
          <w:p w:rsidR="00962DCC" w:rsidRPr="00DB08F1" w:rsidRDefault="00962DCC" w:rsidP="00A66CB5">
            <w:pPr>
              <w:tabs>
                <w:tab w:val="clear" w:pos="567"/>
              </w:tabs>
              <w:overflowPunct/>
              <w:autoSpaceDE/>
              <w:autoSpaceDN/>
              <w:adjustRightInd/>
              <w:spacing w:line="260" w:lineRule="exact"/>
              <w:ind w:left="360" w:hanging="360"/>
              <w:jc w:val="left"/>
              <w:textAlignment w:val="auto"/>
              <w:rPr>
                <w:rFonts w:cs="Arial"/>
                <w:color w:val="000000"/>
                <w:kern w:val="24"/>
                <w:sz w:val="16"/>
                <w:szCs w:val="16"/>
                <w:lang w:eastAsia="de-CH"/>
              </w:rPr>
            </w:pPr>
            <w:r w:rsidRPr="00DB08F1">
              <w:rPr>
                <w:rFonts w:cs="Arial"/>
                <w:color w:val="000000"/>
                <w:kern w:val="24"/>
                <w:sz w:val="16"/>
                <w:szCs w:val="16"/>
                <w:lang w:eastAsia="de-CH"/>
              </w:rPr>
              <w:t>430.09</w:t>
            </w:r>
          </w:p>
        </w:tc>
        <w:tc>
          <w:tcPr>
            <w:tcW w:w="4110" w:type="dxa"/>
          </w:tcPr>
          <w:p w:rsidR="00962DCC" w:rsidRPr="00DB08F1" w:rsidRDefault="00962DCC" w:rsidP="00A66CB5">
            <w:pPr>
              <w:tabs>
                <w:tab w:val="clear" w:pos="567"/>
              </w:tabs>
              <w:overflowPunct/>
              <w:autoSpaceDE/>
              <w:autoSpaceDN/>
              <w:adjustRightInd/>
              <w:spacing w:line="260" w:lineRule="exact"/>
              <w:ind w:left="360" w:hanging="360"/>
              <w:jc w:val="left"/>
              <w:textAlignment w:val="auto"/>
              <w:rPr>
                <w:rFonts w:cs="Arial"/>
                <w:color w:val="000000"/>
                <w:kern w:val="24"/>
                <w:sz w:val="16"/>
                <w:szCs w:val="16"/>
                <w:lang w:eastAsia="de-CH"/>
              </w:rPr>
            </w:pPr>
            <w:r w:rsidRPr="00DB08F1">
              <w:rPr>
                <w:rFonts w:cs="Arial"/>
                <w:color w:val="000000"/>
                <w:kern w:val="24"/>
                <w:sz w:val="16"/>
                <w:szCs w:val="16"/>
                <w:lang w:eastAsia="de-CH"/>
              </w:rPr>
              <w:t>UNF Rampe 100 + 300 AS Sissach FBLU inkl.LSW</w:t>
            </w:r>
          </w:p>
        </w:tc>
        <w:tc>
          <w:tcPr>
            <w:tcW w:w="1560" w:type="dxa"/>
          </w:tcPr>
          <w:p w:rsidR="00962DCC" w:rsidRPr="00DB08F1" w:rsidRDefault="00962DCC" w:rsidP="00A66CB5">
            <w:pPr>
              <w:tabs>
                <w:tab w:val="clear" w:pos="567"/>
              </w:tabs>
              <w:overflowPunct/>
              <w:autoSpaceDE/>
              <w:autoSpaceDN/>
              <w:adjustRightInd/>
              <w:spacing w:line="260" w:lineRule="exact"/>
              <w:ind w:left="360" w:hanging="360"/>
              <w:jc w:val="center"/>
              <w:textAlignment w:val="auto"/>
              <w:rPr>
                <w:rFonts w:cs="Arial"/>
                <w:color w:val="000000"/>
                <w:kern w:val="24"/>
                <w:sz w:val="16"/>
                <w:szCs w:val="16"/>
                <w:lang w:eastAsia="de-CH"/>
              </w:rPr>
            </w:pPr>
            <w:r w:rsidRPr="00DB08F1">
              <w:rPr>
                <w:rFonts w:cs="Arial"/>
                <w:color w:val="000000"/>
                <w:kern w:val="24"/>
                <w:sz w:val="16"/>
                <w:szCs w:val="16"/>
                <w:lang w:eastAsia="de-CH"/>
              </w:rPr>
              <w:t>54‘000</w:t>
            </w:r>
          </w:p>
        </w:tc>
        <w:tc>
          <w:tcPr>
            <w:tcW w:w="1559" w:type="dxa"/>
          </w:tcPr>
          <w:p w:rsidR="00962DCC" w:rsidRPr="00DB08F1" w:rsidRDefault="00962DCC" w:rsidP="00A66CB5">
            <w:pPr>
              <w:tabs>
                <w:tab w:val="clear" w:pos="567"/>
              </w:tabs>
              <w:overflowPunct/>
              <w:autoSpaceDE/>
              <w:autoSpaceDN/>
              <w:adjustRightInd/>
              <w:spacing w:line="260" w:lineRule="exact"/>
              <w:ind w:left="360" w:hanging="360"/>
              <w:jc w:val="center"/>
              <w:textAlignment w:val="auto"/>
              <w:rPr>
                <w:rFonts w:cs="Arial"/>
                <w:color w:val="000000"/>
                <w:kern w:val="24"/>
                <w:sz w:val="16"/>
                <w:szCs w:val="16"/>
                <w:lang w:eastAsia="de-CH"/>
              </w:rPr>
            </w:pPr>
            <w:r w:rsidRPr="00DB08F1">
              <w:rPr>
                <w:rFonts w:cs="Arial"/>
                <w:color w:val="000000"/>
                <w:kern w:val="24"/>
                <w:sz w:val="16"/>
                <w:szCs w:val="16"/>
                <w:lang w:eastAsia="de-CH"/>
              </w:rPr>
              <w:t>132‘220</w:t>
            </w:r>
          </w:p>
        </w:tc>
      </w:tr>
      <w:tr w:rsidR="00962DCC" w:rsidRPr="00DB08F1" w:rsidTr="00266139">
        <w:tc>
          <w:tcPr>
            <w:tcW w:w="1101" w:type="dxa"/>
          </w:tcPr>
          <w:p w:rsidR="00962DCC" w:rsidRPr="00DB08F1" w:rsidRDefault="00962DCC" w:rsidP="00A66CB5">
            <w:pPr>
              <w:tabs>
                <w:tab w:val="clear" w:pos="567"/>
              </w:tabs>
              <w:overflowPunct/>
              <w:autoSpaceDE/>
              <w:autoSpaceDN/>
              <w:adjustRightInd/>
              <w:spacing w:line="260" w:lineRule="exact"/>
              <w:ind w:left="360" w:hanging="360"/>
              <w:jc w:val="left"/>
              <w:textAlignment w:val="auto"/>
              <w:rPr>
                <w:rFonts w:cs="Arial"/>
                <w:color w:val="000000"/>
                <w:kern w:val="24"/>
                <w:sz w:val="16"/>
                <w:szCs w:val="16"/>
                <w:lang w:eastAsia="de-CH"/>
              </w:rPr>
            </w:pPr>
            <w:r w:rsidRPr="00DB08F1">
              <w:rPr>
                <w:rFonts w:cs="Arial"/>
                <w:color w:val="000000"/>
                <w:kern w:val="24"/>
                <w:sz w:val="16"/>
                <w:szCs w:val="16"/>
                <w:lang w:eastAsia="de-CH"/>
              </w:rPr>
              <w:t>430.10</w:t>
            </w:r>
          </w:p>
        </w:tc>
        <w:tc>
          <w:tcPr>
            <w:tcW w:w="4110" w:type="dxa"/>
          </w:tcPr>
          <w:p w:rsidR="00962DCC" w:rsidRPr="00DB08F1" w:rsidRDefault="00962DCC" w:rsidP="00A66CB5">
            <w:pPr>
              <w:tabs>
                <w:tab w:val="clear" w:pos="567"/>
              </w:tabs>
              <w:overflowPunct/>
              <w:autoSpaceDE/>
              <w:autoSpaceDN/>
              <w:adjustRightInd/>
              <w:spacing w:line="260" w:lineRule="exact"/>
              <w:ind w:left="360" w:hanging="360"/>
              <w:jc w:val="left"/>
              <w:textAlignment w:val="auto"/>
              <w:rPr>
                <w:rFonts w:cs="Arial"/>
                <w:color w:val="000000"/>
                <w:kern w:val="24"/>
                <w:sz w:val="16"/>
                <w:szCs w:val="16"/>
                <w:lang w:eastAsia="de-CH"/>
              </w:rPr>
            </w:pPr>
            <w:r w:rsidRPr="00DB08F1">
              <w:rPr>
                <w:rFonts w:cs="Arial"/>
                <w:color w:val="000000"/>
                <w:kern w:val="24"/>
                <w:sz w:val="16"/>
                <w:szCs w:val="16"/>
                <w:lang w:eastAsia="de-CH"/>
              </w:rPr>
              <w:t>UNF Rampe 100 + 300 AS Sissach FBBS inkl.LSW</w:t>
            </w:r>
          </w:p>
        </w:tc>
        <w:tc>
          <w:tcPr>
            <w:tcW w:w="1560" w:type="dxa"/>
          </w:tcPr>
          <w:p w:rsidR="00962DCC" w:rsidRPr="00DB08F1" w:rsidRDefault="00962DCC" w:rsidP="00A66CB5">
            <w:pPr>
              <w:tabs>
                <w:tab w:val="clear" w:pos="567"/>
              </w:tabs>
              <w:overflowPunct/>
              <w:autoSpaceDE/>
              <w:autoSpaceDN/>
              <w:adjustRightInd/>
              <w:spacing w:line="260" w:lineRule="exact"/>
              <w:ind w:left="360" w:hanging="360"/>
              <w:jc w:val="center"/>
              <w:textAlignment w:val="auto"/>
              <w:rPr>
                <w:rFonts w:cs="Arial"/>
                <w:color w:val="000000"/>
                <w:kern w:val="24"/>
                <w:sz w:val="16"/>
                <w:szCs w:val="16"/>
                <w:lang w:eastAsia="de-CH"/>
              </w:rPr>
            </w:pPr>
            <w:r w:rsidRPr="00DB08F1">
              <w:rPr>
                <w:rFonts w:cs="Arial"/>
                <w:color w:val="000000"/>
                <w:kern w:val="24"/>
                <w:sz w:val="16"/>
                <w:szCs w:val="16"/>
                <w:lang w:eastAsia="de-CH"/>
              </w:rPr>
              <w:t>47‘000</w:t>
            </w:r>
          </w:p>
        </w:tc>
        <w:tc>
          <w:tcPr>
            <w:tcW w:w="1559" w:type="dxa"/>
          </w:tcPr>
          <w:p w:rsidR="00962DCC" w:rsidRPr="00DB08F1" w:rsidRDefault="00962DCC" w:rsidP="00A66CB5">
            <w:pPr>
              <w:tabs>
                <w:tab w:val="clear" w:pos="567"/>
              </w:tabs>
              <w:overflowPunct/>
              <w:autoSpaceDE/>
              <w:autoSpaceDN/>
              <w:adjustRightInd/>
              <w:spacing w:line="260" w:lineRule="exact"/>
              <w:ind w:left="360" w:hanging="360"/>
              <w:jc w:val="center"/>
              <w:textAlignment w:val="auto"/>
              <w:rPr>
                <w:rFonts w:cs="Arial"/>
                <w:color w:val="000000"/>
                <w:kern w:val="24"/>
                <w:sz w:val="16"/>
                <w:szCs w:val="16"/>
                <w:lang w:eastAsia="de-CH"/>
              </w:rPr>
            </w:pPr>
            <w:r w:rsidRPr="00DB08F1">
              <w:rPr>
                <w:rFonts w:cs="Arial"/>
                <w:color w:val="000000"/>
                <w:kern w:val="24"/>
                <w:sz w:val="16"/>
                <w:szCs w:val="16"/>
                <w:lang w:eastAsia="de-CH"/>
              </w:rPr>
              <w:t>110‘550</w:t>
            </w:r>
          </w:p>
        </w:tc>
      </w:tr>
      <w:tr w:rsidR="00962DCC" w:rsidRPr="00DB08F1" w:rsidTr="00266139">
        <w:tc>
          <w:tcPr>
            <w:tcW w:w="1101" w:type="dxa"/>
          </w:tcPr>
          <w:p w:rsidR="00962DCC" w:rsidRPr="00DB08F1" w:rsidRDefault="00962DCC" w:rsidP="00A66CB5">
            <w:pPr>
              <w:tabs>
                <w:tab w:val="clear" w:pos="567"/>
              </w:tabs>
              <w:overflowPunct/>
              <w:autoSpaceDE/>
              <w:autoSpaceDN/>
              <w:adjustRightInd/>
              <w:spacing w:line="260" w:lineRule="exact"/>
              <w:ind w:left="360" w:hanging="360"/>
              <w:jc w:val="left"/>
              <w:textAlignment w:val="auto"/>
              <w:rPr>
                <w:rFonts w:cs="Arial"/>
                <w:color w:val="000000"/>
                <w:kern w:val="24"/>
                <w:sz w:val="16"/>
                <w:szCs w:val="16"/>
                <w:lang w:eastAsia="de-CH"/>
              </w:rPr>
            </w:pPr>
            <w:r w:rsidRPr="00DB08F1">
              <w:rPr>
                <w:rFonts w:cs="Arial"/>
                <w:color w:val="000000"/>
                <w:kern w:val="24"/>
                <w:sz w:val="16"/>
                <w:szCs w:val="16"/>
                <w:lang w:eastAsia="de-CH"/>
              </w:rPr>
              <w:t>420.99</w:t>
            </w:r>
          </w:p>
        </w:tc>
        <w:tc>
          <w:tcPr>
            <w:tcW w:w="4110" w:type="dxa"/>
          </w:tcPr>
          <w:p w:rsidR="00962DCC" w:rsidRPr="00DB08F1" w:rsidRDefault="00962DCC" w:rsidP="00A66CB5">
            <w:pPr>
              <w:tabs>
                <w:tab w:val="clear" w:pos="567"/>
              </w:tabs>
              <w:overflowPunct/>
              <w:autoSpaceDE/>
              <w:autoSpaceDN/>
              <w:adjustRightInd/>
              <w:spacing w:line="260" w:lineRule="exact"/>
              <w:ind w:left="360" w:hanging="360"/>
              <w:jc w:val="left"/>
              <w:textAlignment w:val="auto"/>
              <w:rPr>
                <w:rFonts w:cs="Arial"/>
                <w:color w:val="000000"/>
                <w:kern w:val="24"/>
                <w:sz w:val="16"/>
                <w:szCs w:val="16"/>
                <w:lang w:eastAsia="de-CH"/>
              </w:rPr>
            </w:pPr>
            <w:r w:rsidRPr="00DB08F1">
              <w:rPr>
                <w:rFonts w:cs="Arial"/>
                <w:color w:val="000000"/>
                <w:kern w:val="24"/>
                <w:sz w:val="16"/>
                <w:szCs w:val="16"/>
                <w:lang w:eastAsia="de-CH"/>
              </w:rPr>
              <w:t>UEF be AS Sissach bei A22</w:t>
            </w:r>
          </w:p>
        </w:tc>
        <w:tc>
          <w:tcPr>
            <w:tcW w:w="1560" w:type="dxa"/>
          </w:tcPr>
          <w:p w:rsidR="00962DCC" w:rsidRPr="00DB08F1" w:rsidRDefault="00962DCC" w:rsidP="00A66CB5">
            <w:pPr>
              <w:tabs>
                <w:tab w:val="clear" w:pos="567"/>
              </w:tabs>
              <w:overflowPunct/>
              <w:autoSpaceDE/>
              <w:autoSpaceDN/>
              <w:adjustRightInd/>
              <w:spacing w:line="260" w:lineRule="exact"/>
              <w:ind w:left="360" w:hanging="360"/>
              <w:jc w:val="center"/>
              <w:textAlignment w:val="auto"/>
              <w:rPr>
                <w:rFonts w:cs="Arial"/>
                <w:color w:val="000000"/>
                <w:kern w:val="24"/>
                <w:sz w:val="16"/>
                <w:szCs w:val="16"/>
                <w:lang w:eastAsia="de-CH"/>
              </w:rPr>
            </w:pPr>
            <w:r w:rsidRPr="00DB08F1">
              <w:rPr>
                <w:rFonts w:cs="Arial"/>
                <w:color w:val="000000"/>
                <w:kern w:val="24"/>
                <w:sz w:val="16"/>
                <w:szCs w:val="16"/>
                <w:lang w:eastAsia="de-CH"/>
              </w:rPr>
              <w:t>0</w:t>
            </w:r>
          </w:p>
        </w:tc>
        <w:tc>
          <w:tcPr>
            <w:tcW w:w="1559" w:type="dxa"/>
          </w:tcPr>
          <w:p w:rsidR="00962DCC" w:rsidRPr="00DB08F1" w:rsidRDefault="00962DCC" w:rsidP="00A66CB5">
            <w:pPr>
              <w:tabs>
                <w:tab w:val="clear" w:pos="567"/>
              </w:tabs>
              <w:overflowPunct/>
              <w:autoSpaceDE/>
              <w:autoSpaceDN/>
              <w:adjustRightInd/>
              <w:spacing w:line="260" w:lineRule="exact"/>
              <w:ind w:left="360" w:hanging="360"/>
              <w:jc w:val="center"/>
              <w:textAlignment w:val="auto"/>
              <w:rPr>
                <w:rFonts w:cs="Arial"/>
                <w:color w:val="000000"/>
                <w:kern w:val="24"/>
                <w:sz w:val="16"/>
                <w:szCs w:val="16"/>
                <w:lang w:eastAsia="de-CH"/>
              </w:rPr>
            </w:pPr>
            <w:r w:rsidRPr="00DB08F1">
              <w:rPr>
                <w:rFonts w:cs="Arial"/>
                <w:color w:val="000000"/>
                <w:kern w:val="24"/>
                <w:sz w:val="16"/>
                <w:szCs w:val="16"/>
                <w:lang w:eastAsia="de-CH"/>
              </w:rPr>
              <w:t>67‘980</w:t>
            </w:r>
          </w:p>
        </w:tc>
      </w:tr>
    </w:tbl>
    <w:p w:rsidR="00962DCC" w:rsidRDefault="00962DCC" w:rsidP="00962DCC">
      <w:pPr>
        <w:rPr>
          <w:color w:val="000000" w:themeColor="text1"/>
        </w:rPr>
      </w:pPr>
    </w:p>
    <w:p w:rsidR="00962DCC" w:rsidRDefault="00962DCC" w:rsidP="00962DCC">
      <w:pPr>
        <w:rPr>
          <w:color w:val="000000" w:themeColor="text1"/>
        </w:rPr>
      </w:pPr>
      <w:r>
        <w:rPr>
          <w:color w:val="000000" w:themeColor="text1"/>
        </w:rPr>
        <w:t>Als Vorbereitung zur anstehenden Ausarbeitung der Dossiers Massnahmenprojekt haben wir ein Inhalt</w:t>
      </w:r>
      <w:r>
        <w:rPr>
          <w:color w:val="000000" w:themeColor="text1"/>
        </w:rPr>
        <w:t>s</w:t>
      </w:r>
      <w:r>
        <w:rPr>
          <w:color w:val="000000" w:themeColor="text1"/>
        </w:rPr>
        <w:t>verzeichnis für das MP erstellt und haben auf der Grundlage des aktuellen Projektstands und des erarbeit</w:t>
      </w:r>
      <w:r>
        <w:rPr>
          <w:color w:val="000000" w:themeColor="text1"/>
        </w:rPr>
        <w:t>e</w:t>
      </w:r>
      <w:r>
        <w:rPr>
          <w:color w:val="000000" w:themeColor="text1"/>
        </w:rPr>
        <w:t xml:space="preserve">ten Inhaltsverzeichnis eine Honorarschätzung vorgenommen (siehe </w:t>
      </w:r>
      <w:r w:rsidR="00266139">
        <w:rPr>
          <w:color w:val="000000" w:themeColor="text1"/>
        </w:rPr>
        <w:t>Anhang</w:t>
      </w:r>
      <w:r>
        <w:rPr>
          <w:color w:val="000000" w:themeColor="text1"/>
        </w:rPr>
        <w:t xml:space="preserve">). </w:t>
      </w:r>
    </w:p>
    <w:p w:rsidR="00962DCC" w:rsidRDefault="00962DCC" w:rsidP="00962DCC">
      <w:pPr>
        <w:rPr>
          <w:color w:val="000000" w:themeColor="text1"/>
        </w:rPr>
      </w:pPr>
    </w:p>
    <w:p w:rsidR="00962DCC" w:rsidRDefault="00962DCC" w:rsidP="00962DCC">
      <w:r>
        <w:t>Nachfolgend sind die Baumassnahmen aufgeführt, welche im EK II nicht vorgesehenen waren und in der Projektphase MP zu Mehrleistungen führen:</w:t>
      </w:r>
    </w:p>
    <w:p w:rsidR="00962DCC" w:rsidRPr="00C1754B" w:rsidRDefault="00962DCC" w:rsidP="00774D62">
      <w:pPr>
        <w:spacing w:before="100"/>
      </w:pPr>
      <w:r>
        <w:t xml:space="preserve">Objekt 410.08/09 Brücken Lindenacker </w:t>
      </w:r>
    </w:p>
    <w:p w:rsidR="00962DCC" w:rsidRDefault="00962DCC" w:rsidP="00774D62">
      <w:pPr>
        <w:pStyle w:val="Listenabsatz"/>
        <w:numPr>
          <w:ilvl w:val="0"/>
          <w:numId w:val="7"/>
        </w:numPr>
        <w:ind w:left="567" w:hanging="567"/>
        <w:textAlignment w:val="auto"/>
      </w:pPr>
      <w:r>
        <w:t>Statische Verstärkung der Querträger</w:t>
      </w:r>
    </w:p>
    <w:p w:rsidR="00962DCC" w:rsidRPr="00672BBD" w:rsidRDefault="00962DCC" w:rsidP="00774D62">
      <w:pPr>
        <w:pStyle w:val="Listenabsatz"/>
        <w:numPr>
          <w:ilvl w:val="0"/>
          <w:numId w:val="7"/>
        </w:numPr>
        <w:ind w:left="567" w:hanging="567"/>
        <w:textAlignment w:val="auto"/>
      </w:pPr>
      <w:r w:rsidRPr="00672BBD">
        <w:t>Ersatz FBÜ-Konstruktionen</w:t>
      </w:r>
    </w:p>
    <w:p w:rsidR="00962DCC" w:rsidRDefault="00962DCC" w:rsidP="00774D62">
      <w:pPr>
        <w:pStyle w:val="Listenabsatz"/>
        <w:numPr>
          <w:ilvl w:val="0"/>
          <w:numId w:val="7"/>
        </w:numPr>
        <w:ind w:left="567" w:hanging="567"/>
        <w:textAlignment w:val="auto"/>
      </w:pPr>
      <w:r>
        <w:t>Horizontale Sicherung der Brückenlager auf den Stützen</w:t>
      </w:r>
    </w:p>
    <w:p w:rsidR="00962DCC" w:rsidRDefault="00962DCC" w:rsidP="00774D62">
      <w:pPr>
        <w:pStyle w:val="Listenabsatz"/>
        <w:numPr>
          <w:ilvl w:val="0"/>
          <w:numId w:val="7"/>
        </w:numPr>
        <w:ind w:left="567" w:hanging="567"/>
        <w:textAlignment w:val="auto"/>
      </w:pPr>
      <w:r>
        <w:t>Ausbesserung Korrosionsschutz Brückenlager</w:t>
      </w:r>
    </w:p>
    <w:p w:rsidR="00962DCC" w:rsidRDefault="00962DCC" w:rsidP="00774D62">
      <w:pPr>
        <w:pStyle w:val="Listenabsatz"/>
        <w:numPr>
          <w:ilvl w:val="0"/>
          <w:numId w:val="7"/>
        </w:numPr>
        <w:ind w:left="567" w:hanging="567"/>
        <w:textAlignment w:val="auto"/>
      </w:pPr>
      <w:r>
        <w:t>Ersatz der Einlaufschächte</w:t>
      </w:r>
    </w:p>
    <w:p w:rsidR="00962DCC" w:rsidRDefault="00962DCC" w:rsidP="00774D62">
      <w:pPr>
        <w:pStyle w:val="Listenabsatz"/>
        <w:numPr>
          <w:ilvl w:val="0"/>
          <w:numId w:val="7"/>
        </w:numPr>
        <w:ind w:left="567" w:hanging="567"/>
        <w:textAlignment w:val="auto"/>
      </w:pPr>
      <w:r>
        <w:t>Partieller Ersatz der Fahrbahnplattenabdichtung entlang der Randmauern und der FBÜ-Konstruktionen</w:t>
      </w:r>
    </w:p>
    <w:p w:rsidR="00962DCC" w:rsidRDefault="00962DCC" w:rsidP="00774D62">
      <w:pPr>
        <w:pStyle w:val="Listenabsatz"/>
        <w:numPr>
          <w:ilvl w:val="0"/>
          <w:numId w:val="7"/>
        </w:numPr>
        <w:ind w:left="567" w:hanging="567"/>
        <w:textAlignment w:val="auto"/>
      </w:pPr>
      <w:r>
        <w:t>Verfüllen der Nut bei den Arbeitsfugen Hohlkastenboden / Hohlkastensteg (Brücken müssen dazu vollständig eingerüstet werden)</w:t>
      </w:r>
    </w:p>
    <w:p w:rsidR="00962DCC" w:rsidRDefault="00962DCC" w:rsidP="00774D62">
      <w:pPr>
        <w:spacing w:before="100"/>
      </w:pPr>
      <w:r>
        <w:t>Objekt 410.10/11 Br</w:t>
      </w:r>
      <w:r w:rsidR="00266139">
        <w:t>ü</w:t>
      </w:r>
      <w:r>
        <w:t xml:space="preserve">cken Zunzgen </w:t>
      </w:r>
    </w:p>
    <w:p w:rsidR="00962DCC" w:rsidRPr="00672BBD" w:rsidRDefault="00962DCC" w:rsidP="00774D62">
      <w:pPr>
        <w:pStyle w:val="Listenabsatz"/>
        <w:numPr>
          <w:ilvl w:val="0"/>
          <w:numId w:val="7"/>
        </w:numPr>
        <w:ind w:left="567" w:hanging="567"/>
        <w:textAlignment w:val="auto"/>
      </w:pPr>
      <w:r w:rsidRPr="00672BBD">
        <w:t>Ersatz FBÜ-Konstruktionen</w:t>
      </w:r>
    </w:p>
    <w:p w:rsidR="00962DCC" w:rsidRPr="00672BBD" w:rsidRDefault="00962DCC" w:rsidP="00774D62">
      <w:pPr>
        <w:pStyle w:val="Listenabsatz"/>
        <w:numPr>
          <w:ilvl w:val="0"/>
          <w:numId w:val="7"/>
        </w:numPr>
        <w:ind w:left="567" w:hanging="567"/>
        <w:textAlignment w:val="auto"/>
      </w:pPr>
      <w:r w:rsidRPr="00672BBD">
        <w:t>Austausch Gleitmaterial Brückenlager</w:t>
      </w:r>
    </w:p>
    <w:p w:rsidR="00962DCC" w:rsidRPr="00672BBD" w:rsidRDefault="00962DCC" w:rsidP="00774D62">
      <w:pPr>
        <w:pStyle w:val="Listenabsatz"/>
        <w:numPr>
          <w:ilvl w:val="0"/>
          <w:numId w:val="7"/>
        </w:numPr>
        <w:ind w:left="567" w:hanging="567"/>
        <w:textAlignment w:val="auto"/>
      </w:pPr>
      <w:r w:rsidRPr="00672BBD">
        <w:t>Partieller Ersatz der Fahrbahnplattenabdichtung entlang der Bankette und der FBÜ-Konstruktionen</w:t>
      </w:r>
    </w:p>
    <w:p w:rsidR="00962DCC" w:rsidRPr="00672BBD" w:rsidRDefault="00962DCC" w:rsidP="00774D62">
      <w:pPr>
        <w:pStyle w:val="Listenabsatz"/>
        <w:numPr>
          <w:ilvl w:val="0"/>
          <w:numId w:val="7"/>
        </w:numPr>
        <w:ind w:left="567" w:hanging="567"/>
        <w:textAlignment w:val="auto"/>
      </w:pPr>
      <w:r w:rsidRPr="00672BBD">
        <w:t>Umbau Brückenränder mit vollständigem Ersatz der Leitholme</w:t>
      </w:r>
    </w:p>
    <w:p w:rsidR="00962DCC" w:rsidRDefault="00962DCC" w:rsidP="00774D62">
      <w:pPr>
        <w:pStyle w:val="Listenabsatz"/>
        <w:numPr>
          <w:ilvl w:val="0"/>
          <w:numId w:val="7"/>
        </w:numPr>
        <w:ind w:left="567" w:hanging="567"/>
        <w:textAlignment w:val="auto"/>
      </w:pPr>
      <w:r w:rsidRPr="00672BBD">
        <w:t>Betoninstandsetzungen</w:t>
      </w:r>
    </w:p>
    <w:p w:rsidR="00962DCC" w:rsidRDefault="00962DCC" w:rsidP="00774D62">
      <w:pPr>
        <w:spacing w:before="100"/>
      </w:pPr>
      <w:r>
        <w:t xml:space="preserve">Objekt 410.13/14 </w:t>
      </w:r>
      <w:r w:rsidRPr="004F4699">
        <w:t>Brücke</w:t>
      </w:r>
      <w:r>
        <w:t>n</w:t>
      </w:r>
      <w:r w:rsidRPr="004F4699">
        <w:t xml:space="preserve"> Oberburg Eptingen </w:t>
      </w:r>
    </w:p>
    <w:p w:rsidR="00962DCC" w:rsidRDefault="00962DCC" w:rsidP="00774D62">
      <w:pPr>
        <w:pStyle w:val="Listenabsatz"/>
        <w:numPr>
          <w:ilvl w:val="0"/>
          <w:numId w:val="7"/>
        </w:numPr>
        <w:ind w:left="567" w:hanging="567"/>
        <w:textAlignment w:val="auto"/>
      </w:pPr>
      <w:r>
        <w:t>Einbau Deckschicht im Bereich der Fahrspuren</w:t>
      </w:r>
    </w:p>
    <w:p w:rsidR="00962DCC" w:rsidRDefault="00962DCC" w:rsidP="00774D62">
      <w:pPr>
        <w:pStyle w:val="Listenabsatz"/>
        <w:numPr>
          <w:ilvl w:val="0"/>
          <w:numId w:val="7"/>
        </w:numPr>
        <w:ind w:left="567" w:hanging="567"/>
        <w:textAlignment w:val="auto"/>
      </w:pPr>
      <w:r>
        <w:t>Reparatur FBÜ</w:t>
      </w:r>
    </w:p>
    <w:p w:rsidR="00962DCC" w:rsidRDefault="00962DCC" w:rsidP="00774D62">
      <w:pPr>
        <w:pStyle w:val="Listenabsatz"/>
        <w:numPr>
          <w:ilvl w:val="0"/>
          <w:numId w:val="7"/>
        </w:numPr>
        <w:ind w:left="567" w:hanging="567"/>
        <w:textAlignment w:val="auto"/>
      </w:pPr>
      <w:r>
        <w:t>Fassen, Ableiten von Wassereintritt in WL</w:t>
      </w:r>
    </w:p>
    <w:p w:rsidR="00962DCC" w:rsidRDefault="00962DCC" w:rsidP="00774D62">
      <w:pPr>
        <w:pStyle w:val="Listenabsatz"/>
        <w:numPr>
          <w:ilvl w:val="0"/>
          <w:numId w:val="7"/>
        </w:numPr>
        <w:ind w:left="567" w:hanging="567"/>
        <w:textAlignment w:val="auto"/>
      </w:pPr>
      <w:r>
        <w:t>Reprofilierung Schadstelle Endquerträger</w:t>
      </w:r>
    </w:p>
    <w:p w:rsidR="00962DCC" w:rsidRDefault="00962DCC" w:rsidP="00774D62">
      <w:pPr>
        <w:pStyle w:val="Listenabsatz"/>
        <w:numPr>
          <w:ilvl w:val="0"/>
          <w:numId w:val="7"/>
        </w:numPr>
        <w:ind w:left="567" w:hanging="567"/>
        <w:textAlignment w:val="auto"/>
      </w:pPr>
      <w:r>
        <w:t>Betoninstandsetzungen</w:t>
      </w:r>
    </w:p>
    <w:p w:rsidR="00962DCC" w:rsidRDefault="00962DCC" w:rsidP="00774D62">
      <w:pPr>
        <w:pStyle w:val="Listenabsatz"/>
        <w:numPr>
          <w:ilvl w:val="0"/>
          <w:numId w:val="7"/>
        </w:numPr>
        <w:ind w:left="567" w:hanging="567"/>
        <w:textAlignment w:val="auto"/>
      </w:pPr>
      <w:r>
        <w:t>Ersatz von Gleitmaterial der Brückenlager</w:t>
      </w:r>
    </w:p>
    <w:p w:rsidR="00962DCC" w:rsidRPr="00672BBD" w:rsidRDefault="00962DCC" w:rsidP="00774D62">
      <w:pPr>
        <w:spacing w:before="100"/>
      </w:pPr>
      <w:r>
        <w:t>Objekt 410.15/16 Brücken Eptingen</w:t>
      </w:r>
    </w:p>
    <w:p w:rsidR="00962DCC" w:rsidRDefault="00962DCC" w:rsidP="00774D62">
      <w:pPr>
        <w:pStyle w:val="Listenabsatz"/>
        <w:numPr>
          <w:ilvl w:val="0"/>
          <w:numId w:val="7"/>
        </w:numPr>
        <w:ind w:left="567" w:hanging="567"/>
        <w:textAlignment w:val="auto"/>
      </w:pPr>
      <w:r>
        <w:t>Einbau Deckschicht im Bereich der Fahrspuren</w:t>
      </w:r>
    </w:p>
    <w:p w:rsidR="00962DCC" w:rsidRDefault="00962DCC" w:rsidP="00774D62">
      <w:pPr>
        <w:pStyle w:val="Listenabsatz"/>
        <w:numPr>
          <w:ilvl w:val="0"/>
          <w:numId w:val="7"/>
        </w:numPr>
        <w:ind w:left="567" w:hanging="567"/>
        <w:textAlignment w:val="auto"/>
      </w:pPr>
      <w:r>
        <w:t>Ersatz FBÜ Süd aus Polymerbitumen</w:t>
      </w:r>
    </w:p>
    <w:p w:rsidR="00962DCC" w:rsidRDefault="00962DCC" w:rsidP="00774D62">
      <w:pPr>
        <w:pStyle w:val="Listenabsatz"/>
        <w:numPr>
          <w:ilvl w:val="0"/>
          <w:numId w:val="7"/>
        </w:numPr>
        <w:ind w:left="567" w:hanging="567"/>
        <w:textAlignment w:val="auto"/>
      </w:pPr>
      <w:r>
        <w:t>Fassen, Ableiten von Wassereintritt in Hohlkasten</w:t>
      </w:r>
    </w:p>
    <w:p w:rsidR="00962DCC" w:rsidRDefault="00962DCC" w:rsidP="00774D62">
      <w:pPr>
        <w:pStyle w:val="Listenabsatz"/>
        <w:numPr>
          <w:ilvl w:val="0"/>
          <w:numId w:val="7"/>
        </w:numPr>
        <w:ind w:left="567" w:hanging="567"/>
        <w:textAlignment w:val="auto"/>
      </w:pPr>
      <w:r>
        <w:t>Ersatz Fugenbänder in der Flucht des FBÜ Nord</w:t>
      </w:r>
    </w:p>
    <w:p w:rsidR="00962DCC" w:rsidRDefault="00962DCC" w:rsidP="00774D62">
      <w:pPr>
        <w:pStyle w:val="Listenabsatz"/>
        <w:numPr>
          <w:ilvl w:val="0"/>
          <w:numId w:val="7"/>
        </w:numPr>
        <w:ind w:left="567" w:hanging="567"/>
        <w:textAlignment w:val="auto"/>
      </w:pPr>
      <w:r>
        <w:t>Betoninstandsetzungen Stützenfuss</w:t>
      </w:r>
    </w:p>
    <w:p w:rsidR="00962DCC" w:rsidRDefault="00962DCC" w:rsidP="00774D62">
      <w:pPr>
        <w:pStyle w:val="Listenabsatz"/>
        <w:numPr>
          <w:ilvl w:val="0"/>
          <w:numId w:val="7"/>
        </w:numPr>
        <w:ind w:left="567" w:hanging="567"/>
        <w:textAlignment w:val="auto"/>
      </w:pPr>
      <w:r>
        <w:t>Ausbesserung Korrosionsschutz Brückenlager</w:t>
      </w:r>
    </w:p>
    <w:p w:rsidR="00962DCC" w:rsidRDefault="00962DCC" w:rsidP="00962DCC">
      <w:pPr>
        <w:tabs>
          <w:tab w:val="clear" w:pos="567"/>
        </w:tabs>
        <w:overflowPunct/>
        <w:autoSpaceDE/>
        <w:autoSpaceDN/>
        <w:adjustRightInd/>
        <w:spacing w:before="120" w:line="260" w:lineRule="exact"/>
        <w:textAlignment w:val="auto"/>
      </w:pPr>
      <w:r>
        <w:lastRenderedPageBreak/>
        <w:t xml:space="preserve">Objekt 430.09/10, </w:t>
      </w:r>
      <w:r w:rsidRPr="004F4699">
        <w:t>UNF</w:t>
      </w:r>
      <w:r>
        <w:t xml:space="preserve"> Rampe 100 + 300 AS Sissach</w:t>
      </w:r>
    </w:p>
    <w:p w:rsidR="00962DCC" w:rsidRDefault="00962DCC" w:rsidP="00774D62">
      <w:pPr>
        <w:pStyle w:val="Listenabsatz"/>
        <w:numPr>
          <w:ilvl w:val="0"/>
          <w:numId w:val="7"/>
        </w:numPr>
        <w:ind w:left="567" w:hanging="567"/>
        <w:textAlignment w:val="auto"/>
      </w:pPr>
      <w:r w:rsidRPr="00672BBD">
        <w:t>Ersatz FBÜ-Konstruktionen</w:t>
      </w:r>
    </w:p>
    <w:p w:rsidR="00962DCC" w:rsidRDefault="00962DCC" w:rsidP="00962DCC">
      <w:pPr>
        <w:tabs>
          <w:tab w:val="clear" w:pos="567"/>
        </w:tabs>
        <w:overflowPunct/>
        <w:autoSpaceDE/>
        <w:autoSpaceDN/>
        <w:adjustRightInd/>
        <w:spacing w:before="120" w:line="260" w:lineRule="exact"/>
        <w:textAlignment w:val="auto"/>
      </w:pPr>
      <w:r>
        <w:t>Objekt 420.99, UEF bei AS Sissach bei H2</w:t>
      </w:r>
    </w:p>
    <w:p w:rsidR="00962DCC" w:rsidRDefault="00962DCC" w:rsidP="00774D62">
      <w:pPr>
        <w:pStyle w:val="Listenabsatz"/>
        <w:numPr>
          <w:ilvl w:val="0"/>
          <w:numId w:val="7"/>
        </w:numPr>
        <w:ind w:left="567" w:hanging="567"/>
        <w:textAlignment w:val="auto"/>
      </w:pPr>
      <w:r>
        <w:t>Betoninstandsetzungen</w:t>
      </w:r>
    </w:p>
    <w:p w:rsidR="00962DCC" w:rsidRDefault="00962DCC" w:rsidP="00774D62">
      <w:pPr>
        <w:pStyle w:val="Listenabsatz"/>
        <w:numPr>
          <w:ilvl w:val="0"/>
          <w:numId w:val="7"/>
        </w:numPr>
        <w:ind w:left="567" w:hanging="567"/>
        <w:textAlignment w:val="auto"/>
      </w:pPr>
      <w:r>
        <w:t>Ersatz der bituminösen FBÜ</w:t>
      </w:r>
    </w:p>
    <w:p w:rsidR="00962DCC" w:rsidRDefault="00962DCC" w:rsidP="00774D62">
      <w:pPr>
        <w:pStyle w:val="Listenabsatz"/>
        <w:numPr>
          <w:ilvl w:val="0"/>
          <w:numId w:val="7"/>
        </w:numPr>
        <w:ind w:left="567" w:hanging="567"/>
        <w:textAlignment w:val="auto"/>
      </w:pPr>
      <w:r>
        <w:t>Erneuerung Belagsfugen</w:t>
      </w:r>
    </w:p>
    <w:p w:rsidR="00962DCC" w:rsidRDefault="00962DCC" w:rsidP="00962DCC">
      <w:pPr>
        <w:tabs>
          <w:tab w:val="clear" w:pos="567"/>
        </w:tabs>
        <w:overflowPunct/>
        <w:autoSpaceDE/>
        <w:autoSpaceDN/>
        <w:adjustRightInd/>
        <w:spacing w:line="260" w:lineRule="exact"/>
        <w:textAlignment w:val="auto"/>
      </w:pPr>
    </w:p>
    <w:p w:rsidR="00962DCC" w:rsidRDefault="00962DCC" w:rsidP="00962DCC">
      <w:pPr>
        <w:tabs>
          <w:tab w:val="clear" w:pos="567"/>
        </w:tabs>
        <w:overflowPunct/>
        <w:autoSpaceDE/>
        <w:autoSpaceDN/>
        <w:adjustRightInd/>
        <w:spacing w:line="260" w:lineRule="exact"/>
        <w:textAlignment w:val="auto"/>
      </w:pPr>
      <w:r>
        <w:t xml:space="preserve">Betreffen der oben aufgeführten Bauwerke sind Minderleistungen „nur“ bei den Objekten 410.13/14, </w:t>
      </w:r>
      <w:r w:rsidRPr="004F4699">
        <w:t>Br</w:t>
      </w:r>
      <w:r>
        <w:t>ücke Oberburg Eptingen vorhanden. Im EK eingerechnete Erdbebenertüchtigungsmassnahmen sind nicht mehr erforderlich. Für die Objekte 410.13/14 verbleibt ein zusätzlicher Aufwand von ca. +35h gegenüber unserer Schätzung aus dem Grundauftrag.</w:t>
      </w:r>
    </w:p>
    <w:p w:rsidR="004437AF" w:rsidRPr="007D1458" w:rsidRDefault="004437AF" w:rsidP="004437AF">
      <w:pPr>
        <w:tabs>
          <w:tab w:val="clear" w:pos="567"/>
        </w:tabs>
        <w:rPr>
          <w:color w:val="FF0000"/>
        </w:rPr>
      </w:pPr>
    </w:p>
    <w:p w:rsidR="004437AF" w:rsidRPr="007D1458" w:rsidRDefault="004437AF" w:rsidP="004437AF">
      <w:pPr>
        <w:tabs>
          <w:tab w:val="clear" w:pos="567"/>
        </w:tabs>
        <w:rPr>
          <w:color w:val="FF0000"/>
        </w:rPr>
      </w:pPr>
      <w:r w:rsidRPr="007D1458">
        <w:rPr>
          <w:color w:val="FF0000"/>
        </w:rPr>
        <w:t>Die vorgängig beschriebenen Massnahmen wurde</w:t>
      </w:r>
      <w:r>
        <w:rPr>
          <w:color w:val="FF0000"/>
        </w:rPr>
        <w:t>n</w:t>
      </w:r>
      <w:r w:rsidRPr="007D1458">
        <w:rPr>
          <w:color w:val="FF0000"/>
        </w:rPr>
        <w:t xml:space="preserve"> vor Projektbeginn Phase MP per Ende Januar 2016 ab</w:t>
      </w:r>
      <w:r>
        <w:rPr>
          <w:color w:val="FF0000"/>
        </w:rPr>
        <w:t xml:space="preserve">geschätzt. Diese Abschätzung ergab, dass für die Phase MP total  </w:t>
      </w:r>
      <w:r>
        <w:rPr>
          <w:b/>
          <w:color w:val="FF0000"/>
        </w:rPr>
        <w:t>1‘800</w:t>
      </w:r>
      <w:r w:rsidRPr="007D1458">
        <w:rPr>
          <w:b/>
          <w:color w:val="FF0000"/>
        </w:rPr>
        <w:t xml:space="preserve"> Stunden</w:t>
      </w:r>
      <w:r>
        <w:rPr>
          <w:color w:val="FF0000"/>
        </w:rPr>
        <w:t xml:space="preserve"> für den</w:t>
      </w:r>
      <w:r w:rsidRPr="007D1458">
        <w:rPr>
          <w:color w:val="FF0000"/>
        </w:rPr>
        <w:t xml:space="preserve"> Fachbereich</w:t>
      </w:r>
      <w:r>
        <w:rPr>
          <w:color w:val="FF0000"/>
        </w:rPr>
        <w:t xml:space="preserve"> erwartet wurden.</w:t>
      </w:r>
    </w:p>
    <w:p w:rsidR="004437AF" w:rsidRPr="007D1458" w:rsidRDefault="004437AF" w:rsidP="004437AF">
      <w:pPr>
        <w:tabs>
          <w:tab w:val="clear" w:pos="567"/>
        </w:tabs>
        <w:rPr>
          <w:color w:val="FF0000"/>
        </w:rPr>
      </w:pPr>
    </w:p>
    <w:p w:rsidR="004437AF" w:rsidRPr="00653C89" w:rsidRDefault="004437AF" w:rsidP="004437AF">
      <w:pPr>
        <w:rPr>
          <w:b/>
          <w:i/>
          <w:color w:val="FF0000"/>
        </w:rPr>
      </w:pPr>
      <w:r w:rsidRPr="007D1458">
        <w:rPr>
          <w:color w:val="FF0000"/>
        </w:rPr>
        <w:t>Weitere ergänzende Punkte aus der Bearbeitung der Phase MP</w:t>
      </w:r>
      <w:r>
        <w:rPr>
          <w:color w:val="FF0000"/>
        </w:rPr>
        <w:t xml:space="preserve"> sind nachfolgend aufgeführt und ergeben eine Veränderung der Stundenschätzung mit </w:t>
      </w:r>
      <w:proofErr w:type="spellStart"/>
      <w:r>
        <w:rPr>
          <w:color w:val="FF0000"/>
        </w:rPr>
        <w:t>Kentnisstand</w:t>
      </w:r>
      <w:proofErr w:type="spellEnd"/>
      <w:r>
        <w:rPr>
          <w:color w:val="FF0000"/>
        </w:rPr>
        <w:t xml:space="preserve"> April 2017 von  </w:t>
      </w:r>
      <w:r w:rsidRPr="004437AF">
        <w:rPr>
          <w:b/>
          <w:color w:val="FF0000"/>
        </w:rPr>
        <w:t>+/- …</w:t>
      </w:r>
      <w:proofErr w:type="gramStart"/>
      <w:r w:rsidRPr="004437AF">
        <w:rPr>
          <w:b/>
          <w:color w:val="FF0000"/>
        </w:rPr>
        <w:t>..</w:t>
      </w:r>
      <w:proofErr w:type="gramEnd"/>
      <w:r w:rsidRPr="004437AF">
        <w:rPr>
          <w:b/>
          <w:color w:val="FF0000"/>
        </w:rPr>
        <w:t xml:space="preserve"> Stunden</w:t>
      </w:r>
      <w:r w:rsidRPr="00653C89">
        <w:rPr>
          <w:color w:val="FF0000"/>
        </w:rPr>
        <w:t>:</w:t>
      </w:r>
    </w:p>
    <w:p w:rsidR="004437AF" w:rsidRPr="00653C89" w:rsidRDefault="004437AF" w:rsidP="004437AF">
      <w:pPr>
        <w:pStyle w:val="Listenabsatz"/>
        <w:numPr>
          <w:ilvl w:val="0"/>
          <w:numId w:val="7"/>
        </w:numPr>
        <w:ind w:left="567" w:hanging="567"/>
        <w:textAlignment w:val="auto"/>
        <w:rPr>
          <w:color w:val="FF0000"/>
        </w:rPr>
      </w:pPr>
      <w:r w:rsidRPr="00653C89">
        <w:rPr>
          <w:color w:val="FF0000"/>
        </w:rPr>
        <w:t>….</w:t>
      </w:r>
    </w:p>
    <w:p w:rsidR="004437AF" w:rsidRDefault="004437AF" w:rsidP="004437AF">
      <w:pPr>
        <w:pStyle w:val="Listenabsatz"/>
        <w:numPr>
          <w:ilvl w:val="0"/>
          <w:numId w:val="7"/>
        </w:numPr>
        <w:ind w:left="567" w:hanging="567"/>
        <w:textAlignment w:val="auto"/>
        <w:rPr>
          <w:color w:val="FF0000"/>
        </w:rPr>
      </w:pPr>
      <w:r w:rsidRPr="00653C89">
        <w:rPr>
          <w:color w:val="FF0000"/>
        </w:rPr>
        <w:t>….</w:t>
      </w:r>
    </w:p>
    <w:p w:rsidR="004437AF" w:rsidRDefault="004437AF" w:rsidP="004437AF">
      <w:pPr>
        <w:textAlignment w:val="auto"/>
        <w:rPr>
          <w:color w:val="FF0000"/>
        </w:rPr>
      </w:pPr>
    </w:p>
    <w:p w:rsidR="004437AF" w:rsidRPr="007D1458" w:rsidRDefault="004437AF" w:rsidP="004437AF">
      <w:pPr>
        <w:textAlignment w:val="auto"/>
        <w:rPr>
          <w:b/>
          <w:color w:val="FF0000"/>
        </w:rPr>
      </w:pPr>
      <w:r w:rsidRPr="007D1458">
        <w:rPr>
          <w:b/>
          <w:color w:val="FF0000"/>
        </w:rPr>
        <w:t xml:space="preserve">Diese nun bekannten Veränderungen ergeben eine Anpassung </w:t>
      </w:r>
      <w:r>
        <w:rPr>
          <w:b/>
          <w:color w:val="FF0000"/>
        </w:rPr>
        <w:t xml:space="preserve">der </w:t>
      </w:r>
      <w:r w:rsidRPr="007D1458">
        <w:rPr>
          <w:b/>
          <w:color w:val="FF0000"/>
        </w:rPr>
        <w:t xml:space="preserve">Stundenschätzung „Honorar Fachbereich“ </w:t>
      </w:r>
      <w:proofErr w:type="gramStart"/>
      <w:r w:rsidRPr="007D1458">
        <w:rPr>
          <w:b/>
          <w:color w:val="FF0000"/>
        </w:rPr>
        <w:t>von :</w:t>
      </w:r>
      <w:proofErr w:type="gramEnd"/>
      <w:r w:rsidRPr="007D1458">
        <w:rPr>
          <w:b/>
          <w:color w:val="FF0000"/>
        </w:rPr>
        <w:t xml:space="preserve"> +/- …… Stunden.</w:t>
      </w:r>
    </w:p>
    <w:p w:rsidR="00653C89" w:rsidRDefault="00653C89" w:rsidP="00962DCC">
      <w:pPr>
        <w:tabs>
          <w:tab w:val="clear" w:pos="567"/>
        </w:tabs>
        <w:overflowPunct/>
        <w:autoSpaceDE/>
        <w:autoSpaceDN/>
        <w:adjustRightInd/>
        <w:spacing w:line="260" w:lineRule="exact"/>
        <w:textAlignment w:val="auto"/>
      </w:pPr>
    </w:p>
    <w:p w:rsidR="00962DCC" w:rsidRDefault="00962DCC" w:rsidP="00962DCC">
      <w:pPr>
        <w:tabs>
          <w:tab w:val="clear" w:pos="567"/>
        </w:tabs>
        <w:overflowPunct/>
        <w:autoSpaceDE/>
        <w:autoSpaceDN/>
        <w:adjustRightInd/>
        <w:spacing w:line="260" w:lineRule="exact"/>
        <w:textAlignment w:val="auto"/>
      </w:pPr>
      <w:r>
        <w:t>I</w:t>
      </w:r>
      <w:r w:rsidR="00266139">
        <w:t>m Anhang</w:t>
      </w:r>
      <w:r>
        <w:t xml:space="preserve"> haben wir eine detaillierte Stundenschätzung beigelegt, aufgeteilt in die einzelnen Dossiers. Gegenüber unserer Schätzung aus dem Grundauftrag schätzen für die Erbringung der Mehrleistungen a</w:t>
      </w:r>
      <w:r>
        <w:t>b</w:t>
      </w:r>
      <w:r>
        <w:t>züglich der Minderleistungen ein totalen zusätzlichen Aufwand von 1‘376 h.</w:t>
      </w:r>
    </w:p>
    <w:p w:rsidR="00962DCC" w:rsidRDefault="00962DCC" w:rsidP="00962DCC"/>
    <w:bookmarkStart w:id="70" w:name="_MON_1514369679"/>
    <w:bookmarkEnd w:id="70"/>
    <w:p w:rsidR="00962DCC" w:rsidRDefault="00304CA8" w:rsidP="00962DCC">
      <w:r>
        <w:object w:dxaOrig="9644" w:dyaOrig="4110">
          <v:shape id="_x0000_i1033" type="#_x0000_t75" style="width:481.7pt;height:202.4pt" o:ole="">
            <v:imagedata r:id="rId34" o:title=""/>
          </v:shape>
          <o:OLEObject Type="Embed" ProgID="Excel.Sheet.12" ShapeID="_x0000_i1033" DrawAspect="Content" ObjectID="_1557560779" r:id="rId35"/>
        </w:object>
      </w:r>
    </w:p>
    <w:p w:rsidR="00962DCC" w:rsidRDefault="00962DCC" w:rsidP="00962DCC">
      <w:r>
        <w:t xml:space="preserve">Zusatzleistungen für die Planung, Begleitung und Auswertung von ergänzenden Zustandsuntersuchungen an den Brücken, sind im Nachtrag N08 ausgewiesen und in der obenstehenden Stundenprognose bzw. in der Stundenschätzung </w:t>
      </w:r>
      <w:r w:rsidR="00774D62">
        <w:t xml:space="preserve">im </w:t>
      </w:r>
      <w:r w:rsidR="008D7CC9">
        <w:t>Anhang</w:t>
      </w:r>
      <w:r>
        <w:t xml:space="preserve"> nicht enthalten. </w:t>
      </w:r>
    </w:p>
    <w:p w:rsidR="001C58A7" w:rsidRDefault="001C58A7" w:rsidP="001C58A7"/>
    <w:p w:rsidR="009847F8" w:rsidRDefault="009847F8">
      <w:pPr>
        <w:tabs>
          <w:tab w:val="clear" w:pos="567"/>
        </w:tabs>
        <w:overflowPunct/>
        <w:autoSpaceDE/>
        <w:autoSpaceDN/>
        <w:adjustRightInd/>
        <w:jc w:val="left"/>
        <w:textAlignment w:val="auto"/>
        <w:rPr>
          <w:b/>
          <w:bCs/>
          <w:sz w:val="24"/>
        </w:rPr>
      </w:pPr>
      <w:r>
        <w:br w:type="page"/>
      </w:r>
    </w:p>
    <w:p w:rsidR="001C58A7" w:rsidRDefault="001C58A7" w:rsidP="001C58A7">
      <w:pPr>
        <w:pStyle w:val="berschrift2"/>
      </w:pPr>
      <w:r>
        <w:lastRenderedPageBreak/>
        <w:t xml:space="preserve">TP 3 </w:t>
      </w:r>
      <w:r w:rsidR="00883A91">
        <w:t xml:space="preserve">– Kunstbauten: </w:t>
      </w:r>
      <w:r w:rsidR="00883A91">
        <w:tab/>
      </w:r>
      <w:r w:rsidR="00883A91">
        <w:tab/>
        <w:t>K (</w:t>
      </w:r>
      <w:r w:rsidR="00774D62">
        <w:t xml:space="preserve">Objektbearbeitung </w:t>
      </w:r>
      <w:proofErr w:type="spellStart"/>
      <w:r w:rsidR="00883A91">
        <w:t>AeB</w:t>
      </w:r>
      <w:r w:rsidR="00774D62">
        <w:t>o</w:t>
      </w:r>
      <w:proofErr w:type="spellEnd"/>
      <w:r>
        <w:t>)</w:t>
      </w:r>
      <w:r w:rsidR="00653C89">
        <w:t xml:space="preserve">  </w:t>
      </w:r>
      <w:r w:rsidR="00653C89" w:rsidRPr="00653C89">
        <w:rPr>
          <w:color w:val="FF0000"/>
        </w:rPr>
        <w:t>(</w:t>
      </w:r>
      <w:proofErr w:type="spellStart"/>
      <w:r w:rsidR="00653C89" w:rsidRPr="00653C89">
        <w:rPr>
          <w:color w:val="FF0000"/>
        </w:rPr>
        <w:t>L.Falzone</w:t>
      </w:r>
      <w:proofErr w:type="spellEnd"/>
      <w:r w:rsidR="00653C89" w:rsidRPr="00653C89">
        <w:rPr>
          <w:color w:val="FF0000"/>
        </w:rPr>
        <w:t>)</w:t>
      </w:r>
    </w:p>
    <w:p w:rsidR="00883A91" w:rsidRPr="00774D62" w:rsidRDefault="00883A91" w:rsidP="00774D62">
      <w:pPr>
        <w:tabs>
          <w:tab w:val="clear" w:pos="567"/>
        </w:tabs>
        <w:overflowPunct/>
        <w:autoSpaceDE/>
        <w:autoSpaceDN/>
        <w:adjustRightInd/>
        <w:spacing w:line="260" w:lineRule="exact"/>
        <w:textAlignment w:val="auto"/>
      </w:pPr>
      <w:r w:rsidRPr="00774D62">
        <w:t>In der Phase MP werden bei den „übrigen Kunstbauten“ insgesamt 8 Objekte behandelt. Drei mit Selbstd</w:t>
      </w:r>
      <w:r w:rsidRPr="00774D62">
        <w:t>e</w:t>
      </w:r>
      <w:r w:rsidR="00174D44" w:rsidRPr="00774D62">
        <w:t>klaration und 5 mit Genehmigungsinstanz FU</w:t>
      </w:r>
      <w:r w:rsidRPr="00774D62">
        <w:t xml:space="preserve">. </w:t>
      </w:r>
    </w:p>
    <w:p w:rsidR="00883A91" w:rsidRDefault="00883A91" w:rsidP="00774D62">
      <w:pPr>
        <w:tabs>
          <w:tab w:val="clear" w:pos="567"/>
        </w:tabs>
        <w:overflowPunct/>
        <w:autoSpaceDE/>
        <w:autoSpaceDN/>
        <w:adjustRightInd/>
        <w:spacing w:line="260" w:lineRule="exact"/>
        <w:textAlignment w:val="auto"/>
      </w:pPr>
      <w:r w:rsidRPr="00774D62">
        <w:t>Für jedes Objekt wurde der benötigten Honoraufwand für die Bearbeitung des MP in Anlehnung an das I</w:t>
      </w:r>
      <w:r w:rsidRPr="00774D62">
        <w:t>n</w:t>
      </w:r>
      <w:r w:rsidRPr="00774D62">
        <w:t>haltsverzeichnis MP FHB TMB 22 001-20401 geschätzt. Es werden nur Dokumente erstellt, die auch effe</w:t>
      </w:r>
      <w:r w:rsidRPr="00774D62">
        <w:t>k</w:t>
      </w:r>
      <w:r w:rsidRPr="00774D62">
        <w:t>tiv notwendig sind, um die Massnahmen mit ausreicheder Qualität und genügendem Detaillierungsgrad projektieren und darstellen zu können. Die Synergie aufgrund ähnlicher Objekte wurde ebenfalls berüc</w:t>
      </w:r>
      <w:r w:rsidRPr="00774D62">
        <w:t>k</w:t>
      </w:r>
      <w:r w:rsidRPr="00774D62">
        <w:t xml:space="preserve">sichtigt. </w:t>
      </w:r>
    </w:p>
    <w:p w:rsidR="004437AF" w:rsidRPr="00E2115D" w:rsidRDefault="004437AF" w:rsidP="004437AF">
      <w:pPr>
        <w:tabs>
          <w:tab w:val="clear" w:pos="567"/>
        </w:tabs>
        <w:rPr>
          <w:color w:val="00B050"/>
        </w:rPr>
      </w:pPr>
    </w:p>
    <w:p w:rsidR="004437AF" w:rsidRPr="00E2115D" w:rsidDel="00C27720" w:rsidRDefault="004437AF" w:rsidP="004437AF">
      <w:pPr>
        <w:tabs>
          <w:tab w:val="clear" w:pos="567"/>
        </w:tabs>
        <w:rPr>
          <w:del w:id="71" w:author="Schädler Beat" w:date="2017-05-09T17:43:00Z"/>
          <w:color w:val="00B050"/>
        </w:rPr>
      </w:pPr>
      <w:r w:rsidRPr="00E2115D">
        <w:rPr>
          <w:color w:val="00B050"/>
        </w:rPr>
        <w:t xml:space="preserve">Die vorgängig beschriebenen Massnahmen wurden vor Projektbeginn Phase MP per Ende Januar 2016 abgeschätzt. </w:t>
      </w:r>
      <w:del w:id="72" w:author="Schädler Beat" w:date="2017-05-09T17:43:00Z">
        <w:r w:rsidRPr="00E2115D" w:rsidDel="00C27720">
          <w:rPr>
            <w:color w:val="00B050"/>
          </w:rPr>
          <w:delText xml:space="preserve">Diese Abschätzung ergab, dass für die Phase MP total  </w:delText>
        </w:r>
        <w:r w:rsidRPr="00E2115D" w:rsidDel="00C27720">
          <w:rPr>
            <w:b/>
            <w:color w:val="00B050"/>
          </w:rPr>
          <w:delText>1‘100 Stunden</w:delText>
        </w:r>
        <w:r w:rsidRPr="00E2115D" w:rsidDel="00C27720">
          <w:rPr>
            <w:color w:val="00B050"/>
          </w:rPr>
          <w:delText xml:space="preserve"> für den Fachbereich erwartet wurden.</w:delText>
        </w:r>
      </w:del>
      <w:ins w:id="73" w:author="Schädler Beat" w:date="2017-05-09T17:43:00Z">
        <w:r w:rsidR="00C27720">
          <w:rPr>
            <w:color w:val="00B050"/>
          </w:rPr>
          <w:t xml:space="preserve"> Aus der Bearbeitung der Phase MP haben sich keine weiteren Veränderungen </w:t>
        </w:r>
        <w:proofErr w:type="spellStart"/>
        <w:r w:rsidR="00C27720">
          <w:rPr>
            <w:color w:val="00B050"/>
          </w:rPr>
          <w:t>ergeben.</w:t>
        </w:r>
      </w:ins>
    </w:p>
    <w:p w:rsidR="00C27720" w:rsidRDefault="00C27720" w:rsidP="004437AF">
      <w:pPr>
        <w:tabs>
          <w:tab w:val="clear" w:pos="567"/>
        </w:tabs>
        <w:rPr>
          <w:ins w:id="74" w:author="Schädler Beat" w:date="2017-05-09T17:49:00Z"/>
          <w:color w:val="00B050"/>
        </w:rPr>
      </w:pPr>
      <w:ins w:id="75" w:author="Schädler Beat" w:date="2017-05-09T17:45:00Z">
        <w:r>
          <w:rPr>
            <w:color w:val="00B050"/>
          </w:rPr>
          <w:t>Aufgrund</w:t>
        </w:r>
        <w:proofErr w:type="spellEnd"/>
        <w:r>
          <w:rPr>
            <w:color w:val="00B050"/>
          </w:rPr>
          <w:t xml:space="preserve"> effizienter Leistungserbringung konnte der damals </w:t>
        </w:r>
      </w:ins>
      <w:ins w:id="76" w:author="Schädler Beat" w:date="2017-05-09T17:46:00Z">
        <w:r>
          <w:rPr>
            <w:color w:val="00B050"/>
          </w:rPr>
          <w:t>abgeschätzte Aufwand</w:t>
        </w:r>
      </w:ins>
      <w:ins w:id="77" w:author="Schädler Beat" w:date="2017-05-09T17:45:00Z">
        <w:r>
          <w:rPr>
            <w:color w:val="00B050"/>
          </w:rPr>
          <w:t xml:space="preserve"> </w:t>
        </w:r>
      </w:ins>
      <w:ins w:id="78" w:author="Schädler Beat" w:date="2017-05-09T17:48:00Z">
        <w:r>
          <w:rPr>
            <w:color w:val="00B050"/>
          </w:rPr>
          <w:t xml:space="preserve">nochmals </w:t>
        </w:r>
      </w:ins>
      <w:ins w:id="79" w:author="Schädler Beat" w:date="2017-05-09T17:45:00Z">
        <w:r>
          <w:rPr>
            <w:color w:val="00B050"/>
          </w:rPr>
          <w:t xml:space="preserve">um </w:t>
        </w:r>
        <w:proofErr w:type="spellStart"/>
        <w:r>
          <w:rPr>
            <w:color w:val="00B050"/>
          </w:rPr>
          <w:t>ca</w:t>
        </w:r>
      </w:ins>
      <w:proofErr w:type="spellEnd"/>
      <w:ins w:id="80" w:author="Schädler Beat" w:date="2017-05-09T17:46:00Z">
        <w:r>
          <w:rPr>
            <w:color w:val="00B050"/>
          </w:rPr>
          <w:t xml:space="preserve"> </w:t>
        </w:r>
      </w:ins>
      <w:ins w:id="81" w:author="Schädler Beat" w:date="2017-05-29T10:31:00Z">
        <w:r w:rsidR="00787DA5">
          <w:rPr>
            <w:color w:val="00B050"/>
          </w:rPr>
          <w:t>100</w:t>
        </w:r>
      </w:ins>
      <w:ins w:id="82" w:author="Schädler Beat" w:date="2017-05-09T17:48:00Z">
        <w:r>
          <w:rPr>
            <w:color w:val="00B050"/>
          </w:rPr>
          <w:t xml:space="preserve"> Stunden reduziert werden</w:t>
        </w:r>
      </w:ins>
      <w:ins w:id="83" w:author="Schädler Beat" w:date="2017-05-09T17:49:00Z">
        <w:r>
          <w:rPr>
            <w:color w:val="00B050"/>
          </w:rPr>
          <w:t>.</w:t>
        </w:r>
      </w:ins>
    </w:p>
    <w:p w:rsidR="00C27720" w:rsidRDefault="00C27720" w:rsidP="004437AF">
      <w:pPr>
        <w:tabs>
          <w:tab w:val="clear" w:pos="567"/>
        </w:tabs>
        <w:rPr>
          <w:ins w:id="84" w:author="Schädler Beat" w:date="2017-05-09T17:49:00Z"/>
          <w:color w:val="00B050"/>
        </w:rPr>
      </w:pPr>
    </w:p>
    <w:p w:rsidR="004437AF" w:rsidRPr="00C27720" w:rsidRDefault="00C27720" w:rsidP="004437AF">
      <w:pPr>
        <w:tabs>
          <w:tab w:val="clear" w:pos="567"/>
        </w:tabs>
        <w:rPr>
          <w:b/>
          <w:color w:val="00B050"/>
          <w:rPrChange w:id="85" w:author="Schädler Beat" w:date="2017-05-09T17:50:00Z">
            <w:rPr>
              <w:color w:val="00B050"/>
            </w:rPr>
          </w:rPrChange>
        </w:rPr>
      </w:pPr>
      <w:ins w:id="86" w:author="Schädler Beat" w:date="2017-05-09T17:49:00Z">
        <w:r w:rsidRPr="00C27720">
          <w:rPr>
            <w:b/>
            <w:color w:val="00B050"/>
            <w:rPrChange w:id="87" w:author="Schädler Beat" w:date="2017-05-09T17:50:00Z">
              <w:rPr>
                <w:color w:val="00B050"/>
              </w:rPr>
            </w:rPrChange>
          </w:rPr>
          <w:t>Dadurch resultiert</w:t>
        </w:r>
      </w:ins>
      <w:ins w:id="88" w:author="Schädler Beat" w:date="2017-05-09T17:48:00Z">
        <w:r w:rsidRPr="00C27720">
          <w:rPr>
            <w:b/>
            <w:color w:val="00B050"/>
            <w:rPrChange w:id="89" w:author="Schädler Beat" w:date="2017-05-09T17:50:00Z">
              <w:rPr>
                <w:color w:val="00B050"/>
              </w:rPr>
            </w:rPrChange>
          </w:rPr>
          <w:t xml:space="preserve"> gesa</w:t>
        </w:r>
        <w:r w:rsidR="00787DA5" w:rsidRPr="00787DA5">
          <w:rPr>
            <w:b/>
            <w:color w:val="00B050"/>
          </w:rPr>
          <w:t xml:space="preserve">mthaft ein Minderaufwand von </w:t>
        </w:r>
      </w:ins>
      <w:commentRangeStart w:id="90"/>
      <w:ins w:id="91" w:author="Schädler Beat" w:date="2017-05-29T10:31:00Z">
        <w:r w:rsidR="00787DA5">
          <w:rPr>
            <w:b/>
            <w:color w:val="00B050"/>
          </w:rPr>
          <w:t>298</w:t>
        </w:r>
      </w:ins>
      <w:ins w:id="92" w:author="Schädler Beat" w:date="2017-05-09T17:48:00Z">
        <w:r w:rsidRPr="00C27720">
          <w:rPr>
            <w:b/>
            <w:color w:val="00B050"/>
            <w:rPrChange w:id="93" w:author="Schädler Beat" w:date="2017-05-09T17:50:00Z">
              <w:rPr>
                <w:color w:val="00B050"/>
              </w:rPr>
            </w:rPrChange>
          </w:rPr>
          <w:t xml:space="preserve"> Stunden</w:t>
        </w:r>
      </w:ins>
      <w:ins w:id="94" w:author="Schädler Beat" w:date="2017-05-09T17:50:00Z">
        <w:r w:rsidRPr="00C27720">
          <w:rPr>
            <w:b/>
            <w:color w:val="00B050"/>
            <w:rPrChange w:id="95" w:author="Schädler Beat" w:date="2017-05-09T17:50:00Z">
              <w:rPr>
                <w:color w:val="00B050"/>
              </w:rPr>
            </w:rPrChange>
          </w:rPr>
          <w:t xml:space="preserve"> </w:t>
        </w:r>
      </w:ins>
      <w:commentRangeEnd w:id="90"/>
      <w:ins w:id="96" w:author="Schädler Beat" w:date="2017-05-29T10:32:00Z">
        <w:r w:rsidR="00787DA5">
          <w:rPr>
            <w:rStyle w:val="Kommentarzeichen"/>
          </w:rPr>
          <w:commentReference w:id="90"/>
        </w:r>
      </w:ins>
      <w:ins w:id="97" w:author="Schädler Beat" w:date="2017-05-09T17:50:00Z">
        <w:r w:rsidRPr="00C27720">
          <w:rPr>
            <w:b/>
            <w:color w:val="00B050"/>
            <w:rPrChange w:id="98" w:author="Schädler Beat" w:date="2017-05-09T17:50:00Z">
              <w:rPr>
                <w:color w:val="00B050"/>
              </w:rPr>
            </w:rPrChange>
          </w:rPr>
          <w:t xml:space="preserve">gegenüber </w:t>
        </w:r>
        <w:proofErr w:type="gramStart"/>
        <w:r w:rsidRPr="00C27720">
          <w:rPr>
            <w:b/>
            <w:color w:val="00B050"/>
            <w:rPrChange w:id="99" w:author="Schädler Beat" w:date="2017-05-09T17:50:00Z">
              <w:rPr>
                <w:color w:val="00B050"/>
              </w:rPr>
            </w:rPrChange>
          </w:rPr>
          <w:t>den</w:t>
        </w:r>
        <w:proofErr w:type="gramEnd"/>
        <w:r w:rsidRPr="00C27720">
          <w:rPr>
            <w:b/>
            <w:color w:val="00B050"/>
            <w:rPrChange w:id="100" w:author="Schädler Beat" w:date="2017-05-09T17:50:00Z">
              <w:rPr>
                <w:color w:val="00B050"/>
              </w:rPr>
            </w:rPrChange>
          </w:rPr>
          <w:t xml:space="preserve"> Grundauftrag. </w:t>
        </w:r>
      </w:ins>
    </w:p>
    <w:p w:rsidR="004437AF" w:rsidRPr="00E2115D" w:rsidDel="00C27720" w:rsidRDefault="004437AF" w:rsidP="004437AF">
      <w:pPr>
        <w:rPr>
          <w:del w:id="101" w:author="Schädler Beat" w:date="2017-05-09T17:48:00Z"/>
          <w:b/>
          <w:i/>
          <w:color w:val="00B050"/>
        </w:rPr>
      </w:pPr>
      <w:del w:id="102" w:author="Schädler Beat" w:date="2017-05-09T17:48:00Z">
        <w:r w:rsidRPr="00E2115D" w:rsidDel="00C27720">
          <w:rPr>
            <w:color w:val="00B050"/>
          </w:rPr>
          <w:delText>Weitere ergänzende Punkte aus der Bearbeitung der Phase MP sind nachfolgend aufgeführt und ergeben eine Veränderung der Stundenschätzung mit Kentnisstand</w:delText>
        </w:r>
        <w:r w:rsidR="00E2115D" w:rsidRPr="00E2115D" w:rsidDel="00C27720">
          <w:rPr>
            <w:color w:val="00B050"/>
          </w:rPr>
          <w:delText xml:space="preserve"> April 2017 von insgesamt -</w:delText>
        </w:r>
        <w:r w:rsidR="00E2115D" w:rsidRPr="00E2115D" w:rsidDel="00C27720">
          <w:rPr>
            <w:b/>
            <w:color w:val="00B050"/>
          </w:rPr>
          <w:delText>470</w:delText>
        </w:r>
        <w:r w:rsidRPr="00E2115D" w:rsidDel="00C27720">
          <w:rPr>
            <w:b/>
            <w:color w:val="00B050"/>
          </w:rPr>
          <w:delText xml:space="preserve"> Stunden</w:delText>
        </w:r>
        <w:r w:rsidRPr="00E2115D" w:rsidDel="00C27720">
          <w:rPr>
            <w:color w:val="00B050"/>
          </w:rPr>
          <w:delText>:</w:delText>
        </w:r>
      </w:del>
    </w:p>
    <w:p w:rsidR="004437AF" w:rsidRPr="00E2115D" w:rsidDel="00C27720" w:rsidRDefault="00E2115D" w:rsidP="004437AF">
      <w:pPr>
        <w:pStyle w:val="Listenabsatz"/>
        <w:numPr>
          <w:ilvl w:val="0"/>
          <w:numId w:val="7"/>
        </w:numPr>
        <w:ind w:left="567" w:hanging="567"/>
        <w:textAlignment w:val="auto"/>
        <w:rPr>
          <w:del w:id="103" w:author="Schädler Beat" w:date="2017-05-09T17:48:00Z"/>
          <w:color w:val="00B050"/>
        </w:rPr>
      </w:pPr>
      <w:del w:id="104" w:author="Schädler Beat" w:date="2017-05-09T17:48:00Z">
        <w:r w:rsidRPr="00E2115D" w:rsidDel="00C27720">
          <w:rPr>
            <w:color w:val="00B050"/>
          </w:rPr>
          <w:delText>Leistungserbringung konnte effizienter und erbracht werden.</w:delText>
        </w:r>
      </w:del>
    </w:p>
    <w:p w:rsidR="004437AF" w:rsidRPr="00E2115D" w:rsidDel="00C27720" w:rsidRDefault="004437AF" w:rsidP="004437AF">
      <w:pPr>
        <w:textAlignment w:val="auto"/>
        <w:rPr>
          <w:del w:id="105" w:author="Schädler Beat" w:date="2017-05-09T17:48:00Z"/>
          <w:color w:val="00B050"/>
        </w:rPr>
      </w:pPr>
    </w:p>
    <w:p w:rsidR="004437AF" w:rsidRPr="00E2115D" w:rsidDel="00C27720" w:rsidRDefault="004437AF" w:rsidP="004437AF">
      <w:pPr>
        <w:textAlignment w:val="auto"/>
        <w:rPr>
          <w:del w:id="106" w:author="Schädler Beat" w:date="2017-05-09T17:48:00Z"/>
          <w:b/>
          <w:color w:val="00B050"/>
        </w:rPr>
      </w:pPr>
      <w:del w:id="107" w:author="Schädler Beat" w:date="2017-05-09T17:48:00Z">
        <w:r w:rsidRPr="00E2115D" w:rsidDel="00C27720">
          <w:rPr>
            <w:b/>
            <w:color w:val="00B050"/>
          </w:rPr>
          <w:delText xml:space="preserve">Diese nun bekannten Veränderungen ergeben eine Anpassung der Stundenschätzung „Honorar Fachbereich“ von : </w:delText>
        </w:r>
        <w:r w:rsidR="00E2115D" w:rsidRPr="00E2115D" w:rsidDel="00C27720">
          <w:rPr>
            <w:b/>
            <w:color w:val="00B050"/>
          </w:rPr>
          <w:delText>-705</w:delText>
        </w:r>
        <w:r w:rsidRPr="00E2115D" w:rsidDel="00C27720">
          <w:rPr>
            <w:b/>
            <w:color w:val="00B050"/>
          </w:rPr>
          <w:delText xml:space="preserve"> Stunden.</w:delText>
        </w:r>
      </w:del>
    </w:p>
    <w:p w:rsidR="00327E1E" w:rsidRDefault="00327E1E" w:rsidP="00327E1E"/>
    <w:bookmarkStart w:id="108" w:name="_MON_1514369713"/>
    <w:bookmarkEnd w:id="108"/>
    <w:p w:rsidR="001C58A7" w:rsidRDefault="00787DA5" w:rsidP="001C58A7">
      <w:r>
        <w:object w:dxaOrig="9650" w:dyaOrig="3990">
          <v:shape id="_x0000_i1034" type="#_x0000_t75" style="width:482pt;height:196.5pt" o:ole="">
            <v:imagedata r:id="rId36" o:title=""/>
          </v:shape>
          <o:OLEObject Type="Embed" ProgID="Excel.Sheet.12" ShapeID="_x0000_i1034" DrawAspect="Content" ObjectID="_1557560780" r:id="rId37"/>
        </w:object>
      </w:r>
    </w:p>
    <w:p w:rsidR="009847F8" w:rsidRDefault="009847F8">
      <w:pPr>
        <w:tabs>
          <w:tab w:val="clear" w:pos="567"/>
        </w:tabs>
        <w:overflowPunct/>
        <w:autoSpaceDE/>
        <w:autoSpaceDN/>
        <w:adjustRightInd/>
        <w:jc w:val="left"/>
        <w:textAlignment w:val="auto"/>
        <w:rPr>
          <w:b/>
          <w:bCs/>
          <w:sz w:val="24"/>
        </w:rPr>
      </w:pPr>
      <w:r>
        <w:br w:type="page"/>
      </w:r>
    </w:p>
    <w:p w:rsidR="001C58A7" w:rsidRDefault="001C58A7" w:rsidP="001C58A7">
      <w:pPr>
        <w:pStyle w:val="berschrift2"/>
      </w:pPr>
      <w:r>
        <w:lastRenderedPageBreak/>
        <w:t xml:space="preserve">TP 3 – Kunstbauten: </w:t>
      </w:r>
      <w:r>
        <w:tab/>
      </w:r>
      <w:r>
        <w:tab/>
        <w:t>K (Wildtierquerung)</w:t>
      </w:r>
      <w:r w:rsidR="00D91009">
        <w:t xml:space="preserve">  </w:t>
      </w:r>
      <w:r w:rsidR="00D91009" w:rsidRPr="00D91009">
        <w:rPr>
          <w:color w:val="FF0000"/>
        </w:rPr>
        <w:t>(</w:t>
      </w:r>
      <w:proofErr w:type="spellStart"/>
      <w:r w:rsidR="00D91009" w:rsidRPr="00D91009">
        <w:rPr>
          <w:color w:val="FF0000"/>
        </w:rPr>
        <w:t>L.Falzone</w:t>
      </w:r>
      <w:proofErr w:type="spellEnd"/>
      <w:r w:rsidR="00D91009" w:rsidRPr="00D91009">
        <w:rPr>
          <w:color w:val="FF0000"/>
        </w:rPr>
        <w:t>)</w:t>
      </w:r>
    </w:p>
    <w:p w:rsidR="00327E1E" w:rsidRPr="002957AB" w:rsidRDefault="00883A91" w:rsidP="002957AB">
      <w:pPr>
        <w:tabs>
          <w:tab w:val="clear" w:pos="567"/>
        </w:tabs>
        <w:overflowPunct/>
        <w:autoSpaceDE/>
        <w:autoSpaceDN/>
        <w:adjustRightInd/>
        <w:spacing w:line="260" w:lineRule="exact"/>
        <w:textAlignment w:val="auto"/>
      </w:pPr>
      <w:r w:rsidRPr="002957AB">
        <w:t xml:space="preserve">Da an der letzten Besprechung mit dem Kanton kein Variantenentscheid getroffen werden konnte, basiert diese Aufwandschätzung unverändert auf der Variante 8 inklusive Bachausdolung. Das heisst, es sind 2 Dossiers berücksichtigt. </w:t>
      </w:r>
    </w:p>
    <w:p w:rsidR="00327E1E" w:rsidRDefault="00883A91" w:rsidP="002957AB">
      <w:pPr>
        <w:tabs>
          <w:tab w:val="clear" w:pos="567"/>
        </w:tabs>
        <w:overflowPunct/>
        <w:autoSpaceDE/>
        <w:autoSpaceDN/>
        <w:adjustRightInd/>
        <w:spacing w:line="260" w:lineRule="exact"/>
        <w:textAlignment w:val="auto"/>
      </w:pPr>
      <w:r w:rsidRPr="002957AB">
        <w:t xml:space="preserve">Nicht enthalten sind die sich </w:t>
      </w:r>
      <w:r w:rsidR="00174D44" w:rsidRPr="002957AB">
        <w:t xml:space="preserve">allfällig </w:t>
      </w:r>
      <w:r w:rsidRPr="002957AB">
        <w:t xml:space="preserve">aus dem Variantenentscheid ergebenden </w:t>
      </w:r>
      <w:r w:rsidR="00174D44" w:rsidRPr="002957AB">
        <w:t xml:space="preserve">zusätzlichen </w:t>
      </w:r>
      <w:r w:rsidRPr="002957AB">
        <w:t xml:space="preserve">Aufwendungen </w:t>
      </w:r>
      <w:r w:rsidR="00174D44" w:rsidRPr="002957AB">
        <w:t>im Rahmen der</w:t>
      </w:r>
      <w:r w:rsidRPr="002957AB">
        <w:t xml:space="preserve"> Erstellung ei</w:t>
      </w:r>
      <w:r w:rsidR="00A73AE1" w:rsidRPr="002957AB">
        <w:t>nes AP-Dossiers</w:t>
      </w:r>
      <w:r w:rsidR="00174D44" w:rsidRPr="002957AB">
        <w:t>.</w:t>
      </w:r>
    </w:p>
    <w:p w:rsidR="004437AF" w:rsidRPr="007D1458" w:rsidRDefault="004437AF" w:rsidP="004437AF">
      <w:pPr>
        <w:tabs>
          <w:tab w:val="clear" w:pos="567"/>
        </w:tabs>
        <w:rPr>
          <w:color w:val="FF0000"/>
        </w:rPr>
      </w:pPr>
    </w:p>
    <w:p w:rsidR="004437AF" w:rsidRPr="007D1458" w:rsidRDefault="004437AF" w:rsidP="004437AF">
      <w:pPr>
        <w:tabs>
          <w:tab w:val="clear" w:pos="567"/>
        </w:tabs>
        <w:rPr>
          <w:color w:val="FF0000"/>
        </w:rPr>
      </w:pPr>
      <w:r w:rsidRPr="007D1458">
        <w:rPr>
          <w:color w:val="FF0000"/>
        </w:rPr>
        <w:t>Die vorgängig beschriebenen Massnahmen wurde</w:t>
      </w:r>
      <w:r>
        <w:rPr>
          <w:color w:val="FF0000"/>
        </w:rPr>
        <w:t>n</w:t>
      </w:r>
      <w:r w:rsidRPr="007D1458">
        <w:rPr>
          <w:color w:val="FF0000"/>
        </w:rPr>
        <w:t xml:space="preserve"> vor Projektbeginn Phase MP per Ende Januar 2016 ab</w:t>
      </w:r>
      <w:r>
        <w:rPr>
          <w:color w:val="FF0000"/>
        </w:rPr>
        <w:t xml:space="preserve">geschätzt. Diese Abschätzung ergab, dass für die Phase MP total  </w:t>
      </w:r>
      <w:r>
        <w:rPr>
          <w:b/>
          <w:color w:val="FF0000"/>
        </w:rPr>
        <w:t>1‘600</w:t>
      </w:r>
      <w:r w:rsidRPr="007D1458">
        <w:rPr>
          <w:b/>
          <w:color w:val="FF0000"/>
        </w:rPr>
        <w:t xml:space="preserve"> Stunden</w:t>
      </w:r>
      <w:r>
        <w:rPr>
          <w:color w:val="FF0000"/>
        </w:rPr>
        <w:t xml:space="preserve"> für den</w:t>
      </w:r>
      <w:r w:rsidRPr="007D1458">
        <w:rPr>
          <w:color w:val="FF0000"/>
        </w:rPr>
        <w:t xml:space="preserve"> Fachbereich</w:t>
      </w:r>
      <w:r>
        <w:rPr>
          <w:color w:val="FF0000"/>
        </w:rPr>
        <w:t xml:space="preserve"> erwartet wurden.</w:t>
      </w:r>
    </w:p>
    <w:p w:rsidR="004437AF" w:rsidRPr="007D1458" w:rsidRDefault="004437AF" w:rsidP="004437AF">
      <w:pPr>
        <w:tabs>
          <w:tab w:val="clear" w:pos="567"/>
        </w:tabs>
        <w:rPr>
          <w:color w:val="FF0000"/>
        </w:rPr>
      </w:pPr>
    </w:p>
    <w:p w:rsidR="004437AF" w:rsidRPr="00653C89" w:rsidRDefault="004437AF" w:rsidP="004437AF">
      <w:pPr>
        <w:rPr>
          <w:b/>
          <w:i/>
          <w:color w:val="FF0000"/>
        </w:rPr>
      </w:pPr>
      <w:r w:rsidRPr="007D1458">
        <w:rPr>
          <w:color w:val="FF0000"/>
        </w:rPr>
        <w:t>Weitere ergänzende Punkte aus der Bearbeitung der Phase MP</w:t>
      </w:r>
      <w:r>
        <w:rPr>
          <w:color w:val="FF0000"/>
        </w:rPr>
        <w:t xml:space="preserve"> sind nachfolgend aufgeführt und ergeben eine Veränderung der Stundenschätzung mit </w:t>
      </w:r>
      <w:proofErr w:type="spellStart"/>
      <w:r>
        <w:rPr>
          <w:color w:val="FF0000"/>
        </w:rPr>
        <w:t>Kentnisstand</w:t>
      </w:r>
      <w:proofErr w:type="spellEnd"/>
      <w:r>
        <w:rPr>
          <w:color w:val="FF0000"/>
        </w:rPr>
        <w:t xml:space="preserve"> April 2017 von  </w:t>
      </w:r>
      <w:r w:rsidRPr="004437AF">
        <w:rPr>
          <w:b/>
          <w:color w:val="FF0000"/>
        </w:rPr>
        <w:t>+/- …</w:t>
      </w:r>
      <w:proofErr w:type="gramStart"/>
      <w:r w:rsidRPr="004437AF">
        <w:rPr>
          <w:b/>
          <w:color w:val="FF0000"/>
        </w:rPr>
        <w:t>..</w:t>
      </w:r>
      <w:proofErr w:type="gramEnd"/>
      <w:r w:rsidRPr="004437AF">
        <w:rPr>
          <w:b/>
          <w:color w:val="FF0000"/>
        </w:rPr>
        <w:t xml:space="preserve"> Stunden</w:t>
      </w:r>
      <w:r w:rsidRPr="00653C89">
        <w:rPr>
          <w:color w:val="FF0000"/>
        </w:rPr>
        <w:t>:</w:t>
      </w:r>
    </w:p>
    <w:p w:rsidR="004437AF" w:rsidRPr="00653C89" w:rsidRDefault="004437AF" w:rsidP="004437AF">
      <w:pPr>
        <w:pStyle w:val="Listenabsatz"/>
        <w:numPr>
          <w:ilvl w:val="0"/>
          <w:numId w:val="7"/>
        </w:numPr>
        <w:ind w:left="567" w:hanging="567"/>
        <w:textAlignment w:val="auto"/>
        <w:rPr>
          <w:color w:val="FF0000"/>
        </w:rPr>
      </w:pPr>
      <w:r w:rsidRPr="00653C89">
        <w:rPr>
          <w:color w:val="FF0000"/>
        </w:rPr>
        <w:t>….</w:t>
      </w:r>
    </w:p>
    <w:p w:rsidR="004437AF" w:rsidRDefault="004437AF" w:rsidP="004437AF">
      <w:pPr>
        <w:pStyle w:val="Listenabsatz"/>
        <w:numPr>
          <w:ilvl w:val="0"/>
          <w:numId w:val="7"/>
        </w:numPr>
        <w:ind w:left="567" w:hanging="567"/>
        <w:textAlignment w:val="auto"/>
        <w:rPr>
          <w:color w:val="FF0000"/>
        </w:rPr>
      </w:pPr>
      <w:r w:rsidRPr="00653C89">
        <w:rPr>
          <w:color w:val="FF0000"/>
        </w:rPr>
        <w:t>….</w:t>
      </w:r>
    </w:p>
    <w:p w:rsidR="004437AF" w:rsidRDefault="004437AF" w:rsidP="004437AF">
      <w:pPr>
        <w:textAlignment w:val="auto"/>
        <w:rPr>
          <w:color w:val="FF0000"/>
        </w:rPr>
      </w:pPr>
    </w:p>
    <w:p w:rsidR="004437AF" w:rsidRPr="007D1458" w:rsidRDefault="004437AF" w:rsidP="004437AF">
      <w:pPr>
        <w:textAlignment w:val="auto"/>
        <w:rPr>
          <w:b/>
          <w:color w:val="FF0000"/>
        </w:rPr>
      </w:pPr>
      <w:r w:rsidRPr="007D1458">
        <w:rPr>
          <w:b/>
          <w:color w:val="FF0000"/>
        </w:rPr>
        <w:t xml:space="preserve">Diese nun bekannten Veränderungen ergeben eine Anpassung </w:t>
      </w:r>
      <w:r>
        <w:rPr>
          <w:b/>
          <w:color w:val="FF0000"/>
        </w:rPr>
        <w:t xml:space="preserve">der </w:t>
      </w:r>
      <w:r w:rsidRPr="007D1458">
        <w:rPr>
          <w:b/>
          <w:color w:val="FF0000"/>
        </w:rPr>
        <w:t xml:space="preserve">Stundenschätzung „Honorar Fachbereich“ </w:t>
      </w:r>
      <w:proofErr w:type="gramStart"/>
      <w:r w:rsidRPr="007D1458">
        <w:rPr>
          <w:b/>
          <w:color w:val="FF0000"/>
        </w:rPr>
        <w:t>von :</w:t>
      </w:r>
      <w:proofErr w:type="gramEnd"/>
      <w:r w:rsidRPr="007D1458">
        <w:rPr>
          <w:b/>
          <w:color w:val="FF0000"/>
        </w:rPr>
        <w:t xml:space="preserve"> +/- …… Stunden.</w:t>
      </w:r>
    </w:p>
    <w:p w:rsidR="00327E1E" w:rsidRDefault="00327E1E" w:rsidP="00327E1E"/>
    <w:bookmarkStart w:id="109" w:name="_MON_1514369757"/>
    <w:bookmarkEnd w:id="109"/>
    <w:p w:rsidR="00327E1E" w:rsidRDefault="00304CA8" w:rsidP="00327E1E">
      <w:r>
        <w:object w:dxaOrig="9644" w:dyaOrig="4110">
          <v:shape id="_x0000_i1035" type="#_x0000_t75" style="width:481.7pt;height:202.4pt" o:ole="">
            <v:imagedata r:id="rId38" o:title=""/>
          </v:shape>
          <o:OLEObject Type="Embed" ProgID="Excel.Sheet.12" ShapeID="_x0000_i1035" DrawAspect="Content" ObjectID="_1557560781" r:id="rId39"/>
        </w:object>
      </w:r>
    </w:p>
    <w:p w:rsidR="001C58A7" w:rsidRPr="001C58A7" w:rsidRDefault="001C58A7" w:rsidP="001C58A7"/>
    <w:p w:rsidR="00C75D65" w:rsidRDefault="00C75D65">
      <w:pPr>
        <w:tabs>
          <w:tab w:val="clear" w:pos="567"/>
        </w:tabs>
        <w:overflowPunct/>
        <w:autoSpaceDE/>
        <w:autoSpaceDN/>
        <w:adjustRightInd/>
        <w:jc w:val="left"/>
        <w:textAlignment w:val="auto"/>
      </w:pPr>
      <w:r>
        <w:br w:type="page"/>
      </w:r>
    </w:p>
    <w:p w:rsidR="00C75D65" w:rsidRPr="00C75D65" w:rsidRDefault="00C75D65" w:rsidP="00C75D65"/>
    <w:p w:rsidR="008B184E" w:rsidRDefault="008B184E" w:rsidP="008B184E">
      <w:pPr>
        <w:pStyle w:val="berschrift1"/>
      </w:pPr>
      <w:r>
        <w:t>Nachtragszusammenstellung</w:t>
      </w:r>
      <w:r w:rsidR="00D91009">
        <w:t xml:space="preserve">   </w:t>
      </w:r>
      <w:r w:rsidR="00D91009" w:rsidRPr="00D91009">
        <w:rPr>
          <w:color w:val="FF0000"/>
        </w:rPr>
        <w:t>(</w:t>
      </w:r>
      <w:proofErr w:type="spellStart"/>
      <w:r w:rsidR="00D91009" w:rsidRPr="00D91009">
        <w:rPr>
          <w:color w:val="FF0000"/>
        </w:rPr>
        <w:t>St.Roth</w:t>
      </w:r>
      <w:proofErr w:type="spellEnd"/>
      <w:r w:rsidR="00D91009" w:rsidRPr="00D91009">
        <w:rPr>
          <w:color w:val="FF0000"/>
        </w:rPr>
        <w:t>)</w:t>
      </w:r>
    </w:p>
    <w:p w:rsidR="006307C9" w:rsidRDefault="008B184E" w:rsidP="006307C9">
      <w:r w:rsidRPr="00D91009">
        <w:rPr>
          <w:highlight w:val="yellow"/>
        </w:rPr>
        <w:t>Nachfolgend sind die Leistungen gemäss de</w:t>
      </w:r>
      <w:r w:rsidR="002957AB" w:rsidRPr="00D91009">
        <w:rPr>
          <w:highlight w:val="yellow"/>
        </w:rPr>
        <w:t>n</w:t>
      </w:r>
      <w:r w:rsidRPr="00D91009">
        <w:rPr>
          <w:highlight w:val="yellow"/>
        </w:rPr>
        <w:t xml:space="preserve"> vorhergehenden Beschreibung</w:t>
      </w:r>
      <w:r w:rsidR="002957AB" w:rsidRPr="00D91009">
        <w:rPr>
          <w:highlight w:val="yellow"/>
        </w:rPr>
        <w:t>en</w:t>
      </w:r>
      <w:r w:rsidRPr="00D91009">
        <w:rPr>
          <w:highlight w:val="yellow"/>
        </w:rPr>
        <w:t xml:space="preserve"> zusammengestellt:</w:t>
      </w:r>
    </w:p>
    <w:p w:rsidR="006307C9" w:rsidRPr="002950E6" w:rsidRDefault="006307C9" w:rsidP="0074083C"/>
    <w:bookmarkStart w:id="110" w:name="_MON_1452325023"/>
    <w:bookmarkEnd w:id="110"/>
    <w:p w:rsidR="003910EF" w:rsidRPr="00532D86" w:rsidRDefault="007D3E2C" w:rsidP="004A6C41">
      <w:pPr>
        <w:pStyle w:val="MFG"/>
        <w:tabs>
          <w:tab w:val="clear" w:pos="6277"/>
          <w:tab w:val="center" w:pos="6946"/>
        </w:tabs>
        <w:outlineLvl w:val="0"/>
        <w:rPr>
          <w:b/>
          <w:sz w:val="8"/>
        </w:rPr>
      </w:pPr>
      <w:r>
        <w:object w:dxaOrig="7954" w:dyaOrig="5610">
          <v:shape id="_x0000_i1036" type="#_x0000_t75" style="width:478.45pt;height:337.45pt" o:ole="">
            <v:imagedata r:id="rId40" o:title=""/>
          </v:shape>
          <o:OLEObject Type="Embed" ProgID="Excel.Sheet.12" ShapeID="_x0000_i1036" DrawAspect="Content" ObjectID="_1557560782" r:id="rId41"/>
        </w:object>
      </w:r>
    </w:p>
    <w:p w:rsidR="001C58A7" w:rsidRDefault="001C58A7" w:rsidP="0038655A"/>
    <w:p w:rsidR="008718A0" w:rsidRPr="00D91009" w:rsidRDefault="008718A0" w:rsidP="0038655A">
      <w:pPr>
        <w:rPr>
          <w:highlight w:val="yellow"/>
        </w:rPr>
      </w:pPr>
      <w:r w:rsidRPr="00D91009">
        <w:rPr>
          <w:highlight w:val="yellow"/>
        </w:rPr>
        <w:t>Für derzeit noch un</w:t>
      </w:r>
      <w:r w:rsidR="00995118" w:rsidRPr="00D91009">
        <w:rPr>
          <w:highlight w:val="yellow"/>
        </w:rPr>
        <w:t>sichere</w:t>
      </w:r>
      <w:r w:rsidRPr="00D91009">
        <w:rPr>
          <w:highlight w:val="yellow"/>
        </w:rPr>
        <w:t xml:space="preserve"> </w:t>
      </w:r>
      <w:r w:rsidR="004B12F5" w:rsidRPr="00D91009">
        <w:rPr>
          <w:highlight w:val="yellow"/>
        </w:rPr>
        <w:t>Bearbeitungselemente</w:t>
      </w:r>
      <w:r w:rsidRPr="00D91009">
        <w:rPr>
          <w:highlight w:val="yellow"/>
        </w:rPr>
        <w:t xml:space="preserve"> und Veränderungen z.B. aus der Genehmigung haben wir eine </w:t>
      </w:r>
      <w:r w:rsidR="004B12F5" w:rsidRPr="00D91009">
        <w:rPr>
          <w:highlight w:val="yellow"/>
        </w:rPr>
        <w:t>Reserveposition</w:t>
      </w:r>
      <w:r w:rsidRPr="00D91009">
        <w:rPr>
          <w:highlight w:val="yellow"/>
        </w:rPr>
        <w:t xml:space="preserve"> von 10% der ermittelten Stunden vorgesehen. Diese Stunden können nach Rüc</w:t>
      </w:r>
      <w:r w:rsidRPr="00D91009">
        <w:rPr>
          <w:highlight w:val="yellow"/>
        </w:rPr>
        <w:t>k</w:t>
      </w:r>
      <w:r w:rsidRPr="00D91009">
        <w:rPr>
          <w:highlight w:val="yellow"/>
        </w:rPr>
        <w:t>sprache mit der Bauherrschaft einem TP oder mehreren TPs zugewiesen werden.</w:t>
      </w:r>
    </w:p>
    <w:p w:rsidR="008718A0" w:rsidRPr="00D91009" w:rsidRDefault="008718A0" w:rsidP="0038655A">
      <w:pPr>
        <w:rPr>
          <w:highlight w:val="yellow"/>
        </w:rPr>
      </w:pPr>
    </w:p>
    <w:p w:rsidR="008718A0" w:rsidRPr="00D91009" w:rsidRDefault="008718A0" w:rsidP="0038655A">
      <w:pPr>
        <w:rPr>
          <w:highlight w:val="yellow"/>
        </w:rPr>
      </w:pPr>
    </w:p>
    <w:p w:rsidR="005A7BFA" w:rsidRPr="00D91009" w:rsidRDefault="005A7BFA" w:rsidP="0038655A">
      <w:pPr>
        <w:rPr>
          <w:highlight w:val="yellow"/>
        </w:rPr>
      </w:pPr>
      <w:r w:rsidRPr="00D91009">
        <w:rPr>
          <w:highlight w:val="yellow"/>
        </w:rPr>
        <w:t>Wir hoffen, wir konnten mit unseren Beschreibungen die zu erwartenden Veränderungen nachvollziehbar aufzeigen.</w:t>
      </w:r>
    </w:p>
    <w:p w:rsidR="005A7BFA" w:rsidRPr="00D91009" w:rsidRDefault="005A7BFA" w:rsidP="0038655A">
      <w:pPr>
        <w:rPr>
          <w:highlight w:val="yellow"/>
        </w:rPr>
      </w:pPr>
    </w:p>
    <w:p w:rsidR="0038655A" w:rsidRPr="00D91009" w:rsidRDefault="0038655A" w:rsidP="0038655A">
      <w:pPr>
        <w:rPr>
          <w:highlight w:val="yellow"/>
        </w:rPr>
      </w:pPr>
      <w:r w:rsidRPr="00D91009">
        <w:rPr>
          <w:highlight w:val="yellow"/>
        </w:rPr>
        <w:t>Für weitere Auskünfte</w:t>
      </w:r>
      <w:r w:rsidR="00B84C1D" w:rsidRPr="00D91009">
        <w:rPr>
          <w:highlight w:val="yellow"/>
        </w:rPr>
        <w:t xml:space="preserve"> </w:t>
      </w:r>
      <w:r w:rsidRPr="00D91009">
        <w:rPr>
          <w:highlight w:val="yellow"/>
        </w:rPr>
        <w:t>steh</w:t>
      </w:r>
      <w:r w:rsidR="00B84C1D" w:rsidRPr="00D91009">
        <w:rPr>
          <w:highlight w:val="yellow"/>
        </w:rPr>
        <w:t>en</w:t>
      </w:r>
      <w:r w:rsidRPr="00D91009">
        <w:rPr>
          <w:highlight w:val="yellow"/>
        </w:rPr>
        <w:t xml:space="preserve"> Ihnen Beat Schädler (Tel. 061 365 24 26) und Stefan Roth (Tel. 061 467 67 83) gerne zur Verfügung.</w:t>
      </w:r>
    </w:p>
    <w:p w:rsidR="0038655A" w:rsidRPr="00D91009" w:rsidRDefault="0038655A" w:rsidP="0038655A">
      <w:pPr>
        <w:rPr>
          <w:highlight w:val="yellow"/>
        </w:rPr>
      </w:pPr>
    </w:p>
    <w:p w:rsidR="0038655A" w:rsidRPr="00D91009" w:rsidRDefault="0038655A" w:rsidP="0038655A">
      <w:pPr>
        <w:rPr>
          <w:highlight w:val="yellow"/>
        </w:rPr>
      </w:pPr>
      <w:r w:rsidRPr="00D91009">
        <w:rPr>
          <w:highlight w:val="yellow"/>
        </w:rPr>
        <w:t>Freundliche Grüsse</w:t>
      </w:r>
    </w:p>
    <w:p w:rsidR="0038655A" w:rsidRPr="00D91009" w:rsidRDefault="0038655A" w:rsidP="0038655A">
      <w:pPr>
        <w:rPr>
          <w:highlight w:val="yellow"/>
        </w:rPr>
      </w:pPr>
    </w:p>
    <w:p w:rsidR="0038655A" w:rsidRPr="00D91009" w:rsidRDefault="0038655A" w:rsidP="0038655A">
      <w:pPr>
        <w:rPr>
          <w:highlight w:val="yellow"/>
          <w:lang w:val="de-DE"/>
        </w:rPr>
      </w:pPr>
      <w:r w:rsidRPr="00D91009">
        <w:rPr>
          <w:highlight w:val="yellow"/>
        </w:rPr>
        <w:t>INGE  EPSI</w:t>
      </w:r>
    </w:p>
    <w:tbl>
      <w:tblPr>
        <w:tblW w:w="0" w:type="auto"/>
        <w:tblLayout w:type="fixed"/>
        <w:tblCellMar>
          <w:top w:w="142" w:type="dxa"/>
          <w:left w:w="0" w:type="dxa"/>
          <w:bottom w:w="142" w:type="dxa"/>
          <w:right w:w="0" w:type="dxa"/>
        </w:tblCellMar>
        <w:tblLook w:val="0000" w:firstRow="0" w:lastRow="0" w:firstColumn="0" w:lastColumn="0" w:noHBand="0" w:noVBand="0"/>
      </w:tblPr>
      <w:tblGrid>
        <w:gridCol w:w="3402"/>
      </w:tblGrid>
      <w:tr w:rsidR="0038655A" w:rsidRPr="00D91009" w:rsidTr="009622BC">
        <w:trPr>
          <w:trHeight w:hRule="exact" w:val="819"/>
        </w:trPr>
        <w:tc>
          <w:tcPr>
            <w:tcW w:w="3402" w:type="dxa"/>
            <w:vAlign w:val="bottom"/>
          </w:tcPr>
          <w:p w:rsidR="0038655A" w:rsidRPr="00D91009" w:rsidRDefault="0038655A" w:rsidP="00A66CB5">
            <w:pPr>
              <w:rPr>
                <w:rFonts w:cs="Arial"/>
                <w:highlight w:val="yellow"/>
                <w:lang w:val="de-DE"/>
              </w:rPr>
            </w:pPr>
          </w:p>
          <w:p w:rsidR="0038655A" w:rsidRPr="00D91009" w:rsidRDefault="0038655A" w:rsidP="00A66CB5">
            <w:pPr>
              <w:rPr>
                <w:rFonts w:cs="Arial"/>
                <w:highlight w:val="yellow"/>
                <w:lang w:val="de-DE"/>
              </w:rPr>
            </w:pPr>
          </w:p>
        </w:tc>
      </w:tr>
    </w:tbl>
    <w:p w:rsidR="008A05BB" w:rsidRPr="00D91009" w:rsidRDefault="0038655A">
      <w:pPr>
        <w:overflowPunct/>
        <w:autoSpaceDE/>
        <w:autoSpaceDN/>
        <w:adjustRightInd/>
        <w:jc w:val="left"/>
        <w:textAlignment w:val="auto"/>
      </w:pPr>
      <w:r w:rsidRPr="00D91009">
        <w:rPr>
          <w:highlight w:val="yellow"/>
        </w:rPr>
        <w:t>Stefan Roth</w:t>
      </w:r>
      <w:r w:rsidRPr="00D91009">
        <w:rPr>
          <w:highlight w:val="yellow"/>
        </w:rPr>
        <w:tab/>
        <w:t xml:space="preserve">         </w:t>
      </w:r>
      <w:r w:rsidR="00A46F95" w:rsidRPr="00D91009">
        <w:rPr>
          <w:highlight w:val="yellow"/>
        </w:rPr>
        <w:t xml:space="preserve">    </w:t>
      </w:r>
      <w:r w:rsidR="0018773E" w:rsidRPr="00D91009">
        <w:rPr>
          <w:highlight w:val="yellow"/>
        </w:rPr>
        <w:t xml:space="preserve"> </w:t>
      </w:r>
      <w:r w:rsidR="007D3E2C" w:rsidRPr="00D91009">
        <w:rPr>
          <w:highlight w:val="yellow"/>
        </w:rPr>
        <w:t xml:space="preserve">           </w:t>
      </w:r>
      <w:r w:rsidR="0018773E" w:rsidRPr="00D91009">
        <w:rPr>
          <w:highlight w:val="yellow"/>
        </w:rPr>
        <w:t>Beat Schädler</w:t>
      </w:r>
    </w:p>
    <w:p w:rsidR="0018773E" w:rsidRDefault="0018773E">
      <w:pPr>
        <w:overflowPunct/>
        <w:autoSpaceDE/>
        <w:autoSpaceDN/>
        <w:adjustRightInd/>
        <w:jc w:val="left"/>
        <w:textAlignment w:val="auto"/>
      </w:pPr>
    </w:p>
    <w:p w:rsidR="0018773E" w:rsidRDefault="0018773E">
      <w:pPr>
        <w:overflowPunct/>
        <w:autoSpaceDE/>
        <w:autoSpaceDN/>
        <w:adjustRightInd/>
        <w:jc w:val="left"/>
        <w:textAlignment w:val="auto"/>
      </w:pPr>
    </w:p>
    <w:p w:rsidR="0018773E" w:rsidRDefault="0018773E" w:rsidP="0018773E">
      <w:pPr>
        <w:tabs>
          <w:tab w:val="clear" w:pos="567"/>
        </w:tabs>
        <w:overflowPunct/>
        <w:autoSpaceDE/>
        <w:autoSpaceDN/>
        <w:adjustRightInd/>
        <w:jc w:val="left"/>
        <w:textAlignment w:val="auto"/>
        <w:sectPr w:rsidR="0018773E" w:rsidSect="00AD2016">
          <w:type w:val="continuous"/>
          <w:pgSz w:w="11907" w:h="16840" w:code="9"/>
          <w:pgMar w:top="1531" w:right="851" w:bottom="993" w:left="1531" w:header="510" w:footer="284" w:gutter="0"/>
          <w:cols w:space="720"/>
          <w:formProt w:val="0"/>
          <w:titlePg/>
          <w:docGrid w:linePitch="299"/>
        </w:sectPr>
      </w:pPr>
    </w:p>
    <w:p w:rsidR="002A38EA" w:rsidRDefault="00D91009">
      <w:pPr>
        <w:tabs>
          <w:tab w:val="clear" w:pos="567"/>
        </w:tabs>
        <w:overflowPunct/>
        <w:autoSpaceDE/>
        <w:autoSpaceDN/>
        <w:adjustRightInd/>
        <w:jc w:val="left"/>
        <w:textAlignment w:val="auto"/>
        <w:rPr>
          <w:b/>
          <w:sz w:val="22"/>
        </w:rPr>
      </w:pPr>
      <w:r>
        <w:rPr>
          <w:noProof/>
          <w:lang w:eastAsia="de-CH"/>
        </w:rPr>
        <w:lastRenderedPageBreak/>
        <mc:AlternateContent>
          <mc:Choice Requires="wps">
            <w:drawing>
              <wp:anchor distT="0" distB="0" distL="114300" distR="114300" simplePos="0" relativeHeight="251661312" behindDoc="0" locked="0" layoutInCell="1" allowOverlap="1" wp14:anchorId="2CFA7681" wp14:editId="1FA11060">
                <wp:simplePos x="0" y="0"/>
                <wp:positionH relativeFrom="column">
                  <wp:posOffset>654685</wp:posOffset>
                </wp:positionH>
                <wp:positionV relativeFrom="paragraph">
                  <wp:posOffset>1856105</wp:posOffset>
                </wp:positionV>
                <wp:extent cx="2374265" cy="1403985"/>
                <wp:effectExtent l="0" t="0" r="19050" b="26670"/>
                <wp:wrapNone/>
                <wp:docPr id="30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solidFill>
                            <a:srgbClr val="000000"/>
                          </a:solidFill>
                          <a:miter lim="800000"/>
                          <a:headEnd/>
                          <a:tailEnd/>
                        </a:ln>
                      </wps:spPr>
                      <wps:txbx>
                        <w:txbxContent>
                          <w:p w:rsidR="00A029EE" w:rsidRDefault="00A029EE">
                            <w:proofErr w:type="spellStart"/>
                            <w:proofErr w:type="gramStart"/>
                            <w:r w:rsidRPr="00D91009">
                              <w:rPr>
                                <w:highlight w:val="yellow"/>
                              </w:rPr>
                              <w:t>Xxx</w:t>
                            </w:r>
                            <w:proofErr w:type="spellEnd"/>
                            <w:r>
                              <w:t xml:space="preserve"> :</w:t>
                            </w:r>
                            <w:proofErr w:type="gramEnd"/>
                            <w:r>
                              <w:t xml:space="preserve">Text von </w:t>
                            </w:r>
                            <w:proofErr w:type="spellStart"/>
                            <w:r>
                              <w:t>St.Roth</w:t>
                            </w:r>
                            <w:proofErr w:type="spellEnd"/>
                            <w:r>
                              <w:t xml:space="preserve"> </w:t>
                            </w:r>
                            <w:proofErr w:type="spellStart"/>
                            <w:r>
                              <w:t>angepass</w:t>
                            </w:r>
                            <w:proofErr w:type="spellEnd"/>
                          </w:p>
                          <w:p w:rsidR="00A029EE" w:rsidRDefault="00A029EE">
                            <w:proofErr w:type="spellStart"/>
                            <w:proofErr w:type="gramStart"/>
                            <w:r w:rsidRPr="00D91009">
                              <w:rPr>
                                <w:color w:val="FF0000"/>
                              </w:rPr>
                              <w:t>Xxx</w:t>
                            </w:r>
                            <w:proofErr w:type="spellEnd"/>
                            <w:r>
                              <w:t xml:space="preserve"> :</w:t>
                            </w:r>
                            <w:proofErr w:type="gramEnd"/>
                            <w:r>
                              <w:t xml:space="preserve">Text von </w:t>
                            </w:r>
                            <w:proofErr w:type="spellStart"/>
                            <w:r>
                              <w:t>St.Roth</w:t>
                            </w:r>
                            <w:proofErr w:type="spellEnd"/>
                            <w:r>
                              <w:t xml:space="preserve"> ergänzt</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28" type="#_x0000_t202" style="position:absolute;margin-left:51.55pt;margin-top:146.15pt;width:186.95pt;height:110.55pt;z-index:251661312;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">
                <v:textbox style="mso-fit-shape-to-text:t">
                  <w:txbxContent>
                    <w:p w:rsidR="00A029EE" w:rsidRDefault="00A029EE">
                      <w:proofErr w:type="spellStart"/>
                      <w:proofErr w:type="gramStart"/>
                      <w:r w:rsidRPr="00D91009">
                        <w:rPr>
                          <w:highlight w:val="yellow"/>
                        </w:rPr>
                        <w:t>Xxx</w:t>
                      </w:r>
                      <w:proofErr w:type="spellEnd"/>
                      <w:r>
                        <w:t xml:space="preserve"> :</w:t>
                      </w:r>
                      <w:proofErr w:type="gramEnd"/>
                      <w:r>
                        <w:t xml:space="preserve">Text von </w:t>
                      </w:r>
                      <w:proofErr w:type="spellStart"/>
                      <w:r>
                        <w:t>St.Roth</w:t>
                      </w:r>
                      <w:proofErr w:type="spellEnd"/>
                      <w:r>
                        <w:t xml:space="preserve"> </w:t>
                      </w:r>
                      <w:proofErr w:type="spellStart"/>
                      <w:r>
                        <w:t>angepass</w:t>
                      </w:r>
                      <w:proofErr w:type="spellEnd"/>
                    </w:p>
                    <w:p w:rsidR="00A029EE" w:rsidRDefault="00A029EE">
                      <w:proofErr w:type="spellStart"/>
                      <w:proofErr w:type="gramStart"/>
                      <w:r w:rsidRPr="00D91009">
                        <w:rPr>
                          <w:color w:val="FF0000"/>
                        </w:rPr>
                        <w:t>Xxx</w:t>
                      </w:r>
                      <w:proofErr w:type="spellEnd"/>
                      <w:r>
                        <w:t xml:space="preserve"> :</w:t>
                      </w:r>
                      <w:proofErr w:type="gramEnd"/>
                      <w:r>
                        <w:t xml:space="preserve">Text von </w:t>
                      </w:r>
                      <w:proofErr w:type="spellStart"/>
                      <w:r>
                        <w:t>St.Roth</w:t>
                      </w:r>
                      <w:proofErr w:type="spellEnd"/>
                      <w:r>
                        <w:t xml:space="preserve"> ergänzt</w:t>
                      </w:r>
                    </w:p>
                  </w:txbxContent>
                </v:textbox>
              </v:shape>
            </w:pict>
          </mc:Fallback>
        </mc:AlternateContent>
      </w:r>
      <w:r w:rsidR="002A38EA">
        <w:rPr>
          <w:b/>
          <w:sz w:val="22"/>
        </w:rPr>
        <w:br w:type="page"/>
      </w:r>
    </w:p>
    <w:p w:rsidR="002A38EA" w:rsidRDefault="002A38EA" w:rsidP="002A38EA">
      <w:pPr>
        <w:overflowPunct/>
        <w:autoSpaceDE/>
        <w:autoSpaceDN/>
        <w:adjustRightInd/>
        <w:textAlignment w:val="auto"/>
        <w:rPr>
          <w:b/>
          <w:color w:val="FF0000"/>
          <w:sz w:val="24"/>
        </w:rPr>
      </w:pPr>
      <w:r w:rsidRPr="00A7140C">
        <w:rPr>
          <w:b/>
          <w:color w:val="FF0000"/>
          <w:sz w:val="24"/>
        </w:rPr>
        <w:lastRenderedPageBreak/>
        <w:t>Bezug zu Kapitel 2.1</w:t>
      </w:r>
    </w:p>
    <w:p w:rsidR="00A7140C" w:rsidRPr="00A7140C" w:rsidRDefault="00A7140C" w:rsidP="002A38EA">
      <w:pPr>
        <w:overflowPunct/>
        <w:autoSpaceDE/>
        <w:autoSpaceDN/>
        <w:adjustRightInd/>
        <w:textAlignment w:val="auto"/>
        <w:rPr>
          <w:b/>
          <w:color w:val="FF0000"/>
          <w:sz w:val="24"/>
        </w:rPr>
      </w:pPr>
    </w:p>
    <w:p w:rsidR="002A38EA" w:rsidRDefault="002A38EA">
      <w:pPr>
        <w:tabs>
          <w:tab w:val="clear" w:pos="567"/>
        </w:tabs>
        <w:overflowPunct/>
        <w:autoSpaceDE/>
        <w:autoSpaceDN/>
        <w:adjustRightInd/>
        <w:jc w:val="left"/>
        <w:textAlignment w:val="auto"/>
        <w:rPr>
          <w:b/>
          <w:sz w:val="22"/>
        </w:rPr>
      </w:pPr>
      <w:r>
        <w:rPr>
          <w:b/>
          <w:noProof/>
          <w:sz w:val="22"/>
          <w:lang w:eastAsia="de-CH"/>
        </w:rPr>
        <w:drawing>
          <wp:inline distT="0" distB="0" distL="0" distR="0">
            <wp:extent cx="6050269" cy="8332966"/>
            <wp:effectExtent l="0" t="0" r="8255"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b="2602"/>
                    <a:stretch/>
                  </pic:blipFill>
                  <pic:spPr bwMode="auto">
                    <a:xfrm>
                      <a:off x="0" y="0"/>
                      <a:ext cx="6048375" cy="8330358"/>
                    </a:xfrm>
                    <a:prstGeom prst="rect">
                      <a:avLst/>
                    </a:prstGeom>
                    <a:noFill/>
                    <a:ln>
                      <a:noFill/>
                    </a:ln>
                    <a:extLst>
                      <a:ext uri="{53640926-AAD7-44D8-BBD7-CCE9431645EC}">
                        <a14:shadowObscured xmlns:a14="http://schemas.microsoft.com/office/drawing/2010/main"/>
                      </a:ext>
                    </a:extLst>
                  </pic:spPr>
                </pic:pic>
              </a:graphicData>
            </a:graphic>
          </wp:inline>
        </w:drawing>
      </w:r>
      <w:r w:rsidR="00F907D0">
        <w:rPr>
          <w:b/>
          <w:sz w:val="22"/>
        </w:rPr>
        <w:br w:type="page"/>
      </w:r>
      <w:r>
        <w:rPr>
          <w:b/>
          <w:noProof/>
          <w:sz w:val="22"/>
          <w:lang w:eastAsia="de-CH"/>
        </w:rPr>
        <w:lastRenderedPageBreak/>
        <w:drawing>
          <wp:inline distT="0" distB="0" distL="0" distR="0">
            <wp:extent cx="6049093" cy="6575729"/>
            <wp:effectExtent l="0" t="0" r="889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b="4060"/>
                    <a:stretch/>
                  </pic:blipFill>
                  <pic:spPr bwMode="auto">
                    <a:xfrm>
                      <a:off x="0" y="0"/>
                      <a:ext cx="6048375" cy="6574948"/>
                    </a:xfrm>
                    <a:prstGeom prst="rect">
                      <a:avLst/>
                    </a:prstGeom>
                    <a:noFill/>
                    <a:ln>
                      <a:noFill/>
                    </a:ln>
                    <a:extLst>
                      <a:ext uri="{53640926-AAD7-44D8-BBD7-CCE9431645EC}">
                        <a14:shadowObscured xmlns:a14="http://schemas.microsoft.com/office/drawing/2010/main"/>
                      </a:ext>
                    </a:extLst>
                  </pic:spPr>
                </pic:pic>
              </a:graphicData>
            </a:graphic>
          </wp:inline>
        </w:drawing>
      </w:r>
      <w:r>
        <w:rPr>
          <w:b/>
          <w:sz w:val="22"/>
        </w:rPr>
        <w:br w:type="page"/>
      </w:r>
    </w:p>
    <w:p w:rsidR="00F907D0" w:rsidRDefault="00F907D0">
      <w:pPr>
        <w:tabs>
          <w:tab w:val="clear" w:pos="567"/>
        </w:tabs>
        <w:overflowPunct/>
        <w:autoSpaceDE/>
        <w:autoSpaceDN/>
        <w:adjustRightInd/>
        <w:jc w:val="left"/>
        <w:textAlignment w:val="auto"/>
        <w:rPr>
          <w:b/>
          <w:sz w:val="22"/>
        </w:rPr>
      </w:pPr>
    </w:p>
    <w:p w:rsidR="002A38EA" w:rsidRPr="00A7140C" w:rsidRDefault="002A38EA" w:rsidP="002A38EA">
      <w:pPr>
        <w:overflowPunct/>
        <w:autoSpaceDE/>
        <w:autoSpaceDN/>
        <w:adjustRightInd/>
        <w:textAlignment w:val="auto"/>
        <w:rPr>
          <w:b/>
          <w:color w:val="FF0000"/>
          <w:sz w:val="24"/>
        </w:rPr>
      </w:pPr>
      <w:r w:rsidRPr="00A7140C">
        <w:rPr>
          <w:b/>
          <w:color w:val="FF0000"/>
          <w:sz w:val="24"/>
        </w:rPr>
        <w:t>Bezug zu Kapitel 2.2</w:t>
      </w:r>
    </w:p>
    <w:p w:rsidR="008B01B2" w:rsidRDefault="008B01B2">
      <w:pPr>
        <w:tabs>
          <w:tab w:val="clear" w:pos="567"/>
        </w:tabs>
        <w:overflowPunct/>
        <w:autoSpaceDE/>
        <w:autoSpaceDN/>
        <w:adjustRightInd/>
        <w:jc w:val="left"/>
        <w:textAlignment w:val="auto"/>
        <w:rPr>
          <w:b/>
          <w:sz w:val="24"/>
        </w:rPr>
      </w:pPr>
      <w:r>
        <w:rPr>
          <w:b/>
          <w:noProof/>
          <w:sz w:val="24"/>
          <w:lang w:eastAsia="de-CH"/>
        </w:rPr>
        <w:drawing>
          <wp:inline distT="0" distB="0" distL="0" distR="0">
            <wp:extent cx="8640000" cy="5603385"/>
            <wp:effectExtent l="0" t="5715" r="3175" b="3175"/>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rot="16200000">
                      <a:off x="0" y="0"/>
                      <a:ext cx="8640000" cy="5603385"/>
                    </a:xfrm>
                    <a:prstGeom prst="rect">
                      <a:avLst/>
                    </a:prstGeom>
                    <a:noFill/>
                    <a:ln>
                      <a:noFill/>
                    </a:ln>
                  </pic:spPr>
                </pic:pic>
              </a:graphicData>
            </a:graphic>
          </wp:inline>
        </w:drawing>
      </w:r>
    </w:p>
    <w:p w:rsidR="008B01B2" w:rsidRDefault="008B01B2">
      <w:pPr>
        <w:tabs>
          <w:tab w:val="clear" w:pos="567"/>
        </w:tabs>
        <w:overflowPunct/>
        <w:autoSpaceDE/>
        <w:autoSpaceDN/>
        <w:adjustRightInd/>
        <w:jc w:val="left"/>
        <w:textAlignment w:val="auto"/>
        <w:rPr>
          <w:b/>
          <w:sz w:val="24"/>
        </w:rPr>
      </w:pPr>
    </w:p>
    <w:p w:rsidR="00E1255C" w:rsidRDefault="00402189">
      <w:pPr>
        <w:tabs>
          <w:tab w:val="clear" w:pos="567"/>
        </w:tabs>
        <w:overflowPunct/>
        <w:autoSpaceDE/>
        <w:autoSpaceDN/>
        <w:adjustRightInd/>
        <w:jc w:val="left"/>
        <w:textAlignment w:val="auto"/>
        <w:rPr>
          <w:b/>
          <w:sz w:val="24"/>
        </w:rPr>
      </w:pPr>
      <w:r>
        <w:rPr>
          <w:b/>
          <w:noProof/>
          <w:sz w:val="24"/>
          <w:lang w:eastAsia="de-CH"/>
        </w:rPr>
        <w:drawing>
          <wp:inline distT="0" distB="0" distL="0" distR="0" wp14:anchorId="04D11CF2" wp14:editId="65502A0E">
            <wp:extent cx="8640000" cy="5599223"/>
            <wp:effectExtent l="0" t="3493" r="5398" b="5397"/>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rot="16200000">
                      <a:off x="0" y="0"/>
                      <a:ext cx="8640000" cy="5599223"/>
                    </a:xfrm>
                    <a:prstGeom prst="rect">
                      <a:avLst/>
                    </a:prstGeom>
                    <a:noFill/>
                    <a:ln>
                      <a:noFill/>
                    </a:ln>
                  </pic:spPr>
                </pic:pic>
              </a:graphicData>
            </a:graphic>
          </wp:inline>
        </w:drawing>
      </w:r>
    </w:p>
    <w:p w:rsidR="00E1255C" w:rsidRDefault="00E1255C">
      <w:pPr>
        <w:tabs>
          <w:tab w:val="clear" w:pos="567"/>
        </w:tabs>
        <w:overflowPunct/>
        <w:autoSpaceDE/>
        <w:autoSpaceDN/>
        <w:adjustRightInd/>
        <w:jc w:val="left"/>
        <w:textAlignment w:val="auto"/>
        <w:rPr>
          <w:b/>
          <w:sz w:val="24"/>
        </w:rPr>
      </w:pPr>
      <w:r>
        <w:rPr>
          <w:b/>
          <w:sz w:val="24"/>
        </w:rPr>
        <w:br w:type="page"/>
      </w:r>
    </w:p>
    <w:p w:rsidR="00E1255C" w:rsidRDefault="00E1255C">
      <w:pPr>
        <w:tabs>
          <w:tab w:val="clear" w:pos="567"/>
        </w:tabs>
        <w:overflowPunct/>
        <w:autoSpaceDE/>
        <w:autoSpaceDN/>
        <w:adjustRightInd/>
        <w:jc w:val="left"/>
        <w:textAlignment w:val="auto"/>
        <w:rPr>
          <w:b/>
          <w:sz w:val="24"/>
        </w:rPr>
      </w:pPr>
    </w:p>
    <w:p w:rsidR="00402189" w:rsidRDefault="00E1255C">
      <w:pPr>
        <w:tabs>
          <w:tab w:val="clear" w:pos="567"/>
        </w:tabs>
        <w:overflowPunct/>
        <w:autoSpaceDE/>
        <w:autoSpaceDN/>
        <w:adjustRightInd/>
        <w:jc w:val="left"/>
        <w:textAlignment w:val="auto"/>
        <w:rPr>
          <w:b/>
          <w:sz w:val="24"/>
        </w:rPr>
      </w:pPr>
      <w:r>
        <w:rPr>
          <w:b/>
          <w:noProof/>
          <w:sz w:val="24"/>
          <w:lang w:eastAsia="de-CH"/>
        </w:rPr>
        <w:drawing>
          <wp:inline distT="0" distB="0" distL="0" distR="0" wp14:anchorId="4A15207B" wp14:editId="278BFBA2">
            <wp:extent cx="8640000" cy="5572207"/>
            <wp:effectExtent l="0" t="9208" r="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rot="16200000">
                      <a:off x="0" y="0"/>
                      <a:ext cx="8640000" cy="5572207"/>
                    </a:xfrm>
                    <a:prstGeom prst="rect">
                      <a:avLst/>
                    </a:prstGeom>
                    <a:noFill/>
                    <a:ln>
                      <a:noFill/>
                    </a:ln>
                  </pic:spPr>
                </pic:pic>
              </a:graphicData>
            </a:graphic>
          </wp:inline>
        </w:drawing>
      </w:r>
      <w:r w:rsidR="00402189">
        <w:rPr>
          <w:b/>
          <w:sz w:val="24"/>
        </w:rPr>
        <w:br w:type="page"/>
      </w:r>
    </w:p>
    <w:p w:rsidR="00402189" w:rsidRDefault="00402189">
      <w:pPr>
        <w:tabs>
          <w:tab w:val="clear" w:pos="567"/>
        </w:tabs>
        <w:overflowPunct/>
        <w:autoSpaceDE/>
        <w:autoSpaceDN/>
        <w:adjustRightInd/>
        <w:jc w:val="left"/>
        <w:textAlignment w:val="auto"/>
        <w:rPr>
          <w:b/>
          <w:sz w:val="24"/>
        </w:rPr>
      </w:pPr>
    </w:p>
    <w:p w:rsidR="00402189" w:rsidRDefault="00402189">
      <w:pPr>
        <w:tabs>
          <w:tab w:val="clear" w:pos="567"/>
        </w:tabs>
        <w:overflowPunct/>
        <w:autoSpaceDE/>
        <w:autoSpaceDN/>
        <w:adjustRightInd/>
        <w:jc w:val="left"/>
        <w:textAlignment w:val="auto"/>
        <w:rPr>
          <w:b/>
          <w:sz w:val="24"/>
        </w:rPr>
      </w:pPr>
      <w:r>
        <w:rPr>
          <w:b/>
          <w:noProof/>
          <w:sz w:val="24"/>
          <w:lang w:eastAsia="de-CH"/>
        </w:rPr>
        <w:drawing>
          <wp:inline distT="0" distB="0" distL="0" distR="0">
            <wp:extent cx="8640000" cy="5640783"/>
            <wp:effectExtent l="0" t="5398" r="3493" b="3492"/>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rot="16200000">
                      <a:off x="0" y="0"/>
                      <a:ext cx="8640000" cy="5640783"/>
                    </a:xfrm>
                    <a:prstGeom prst="rect">
                      <a:avLst/>
                    </a:prstGeom>
                    <a:noFill/>
                    <a:ln>
                      <a:noFill/>
                    </a:ln>
                  </pic:spPr>
                </pic:pic>
              </a:graphicData>
            </a:graphic>
          </wp:inline>
        </w:drawing>
      </w:r>
    </w:p>
    <w:p w:rsidR="00402189" w:rsidRDefault="00402189">
      <w:pPr>
        <w:tabs>
          <w:tab w:val="clear" w:pos="567"/>
        </w:tabs>
        <w:overflowPunct/>
        <w:autoSpaceDE/>
        <w:autoSpaceDN/>
        <w:adjustRightInd/>
        <w:jc w:val="left"/>
        <w:textAlignment w:val="auto"/>
        <w:rPr>
          <w:b/>
          <w:sz w:val="24"/>
        </w:rPr>
      </w:pPr>
    </w:p>
    <w:p w:rsidR="00E1255C" w:rsidRDefault="00E1255C">
      <w:pPr>
        <w:tabs>
          <w:tab w:val="clear" w:pos="567"/>
        </w:tabs>
        <w:overflowPunct/>
        <w:autoSpaceDE/>
        <w:autoSpaceDN/>
        <w:adjustRightInd/>
        <w:jc w:val="left"/>
        <w:textAlignment w:val="auto"/>
        <w:rPr>
          <w:b/>
          <w:sz w:val="24"/>
        </w:rPr>
      </w:pPr>
      <w:r>
        <w:rPr>
          <w:b/>
          <w:color w:val="FF0000"/>
          <w:sz w:val="24"/>
        </w:rPr>
        <w:lastRenderedPageBreak/>
        <w:t>Bezug zu Kapitel 2.3</w:t>
      </w:r>
    </w:p>
    <w:p w:rsidR="00E1255C" w:rsidRDefault="00E1255C">
      <w:pPr>
        <w:tabs>
          <w:tab w:val="clear" w:pos="567"/>
        </w:tabs>
        <w:overflowPunct/>
        <w:autoSpaceDE/>
        <w:autoSpaceDN/>
        <w:adjustRightInd/>
        <w:jc w:val="left"/>
        <w:textAlignment w:val="auto"/>
        <w:rPr>
          <w:b/>
          <w:sz w:val="24"/>
        </w:rPr>
      </w:pPr>
      <w:r>
        <w:rPr>
          <w:b/>
          <w:noProof/>
          <w:sz w:val="24"/>
          <w:lang w:eastAsia="de-CH"/>
        </w:rPr>
        <w:drawing>
          <wp:inline distT="0" distB="0" distL="0" distR="0">
            <wp:extent cx="8640000" cy="5568339"/>
            <wp:effectExtent l="0" t="7303" r="1588" b="1587"/>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rot="16200000">
                      <a:off x="0" y="0"/>
                      <a:ext cx="8640000" cy="5568339"/>
                    </a:xfrm>
                    <a:prstGeom prst="rect">
                      <a:avLst/>
                    </a:prstGeom>
                    <a:noFill/>
                    <a:ln>
                      <a:noFill/>
                    </a:ln>
                  </pic:spPr>
                </pic:pic>
              </a:graphicData>
            </a:graphic>
          </wp:inline>
        </w:drawing>
      </w:r>
    </w:p>
    <w:p w:rsidR="00E1255C" w:rsidRDefault="00E1255C">
      <w:pPr>
        <w:tabs>
          <w:tab w:val="clear" w:pos="567"/>
        </w:tabs>
        <w:overflowPunct/>
        <w:autoSpaceDE/>
        <w:autoSpaceDN/>
        <w:adjustRightInd/>
        <w:jc w:val="left"/>
        <w:textAlignment w:val="auto"/>
        <w:rPr>
          <w:b/>
          <w:sz w:val="24"/>
        </w:rPr>
      </w:pPr>
    </w:p>
    <w:p w:rsidR="00E1255C" w:rsidRDefault="00E1255C">
      <w:pPr>
        <w:tabs>
          <w:tab w:val="clear" w:pos="567"/>
        </w:tabs>
        <w:overflowPunct/>
        <w:autoSpaceDE/>
        <w:autoSpaceDN/>
        <w:adjustRightInd/>
        <w:jc w:val="left"/>
        <w:textAlignment w:val="auto"/>
        <w:rPr>
          <w:b/>
          <w:sz w:val="24"/>
        </w:rPr>
      </w:pPr>
    </w:p>
    <w:p w:rsidR="00E1255C" w:rsidRDefault="00E1255C">
      <w:pPr>
        <w:tabs>
          <w:tab w:val="clear" w:pos="567"/>
        </w:tabs>
        <w:overflowPunct/>
        <w:autoSpaceDE/>
        <w:autoSpaceDN/>
        <w:adjustRightInd/>
        <w:jc w:val="left"/>
        <w:textAlignment w:val="auto"/>
        <w:rPr>
          <w:b/>
          <w:sz w:val="24"/>
        </w:rPr>
      </w:pPr>
      <w:r>
        <w:rPr>
          <w:b/>
          <w:noProof/>
          <w:sz w:val="24"/>
          <w:lang w:eastAsia="de-CH"/>
        </w:rPr>
        <w:drawing>
          <wp:inline distT="0" distB="0" distL="0" distR="0">
            <wp:extent cx="8640000" cy="5574549"/>
            <wp:effectExtent l="8890" t="0" r="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rot="16200000">
                      <a:off x="0" y="0"/>
                      <a:ext cx="8640000" cy="5574549"/>
                    </a:xfrm>
                    <a:prstGeom prst="rect">
                      <a:avLst/>
                    </a:prstGeom>
                    <a:noFill/>
                    <a:ln>
                      <a:noFill/>
                    </a:ln>
                  </pic:spPr>
                </pic:pic>
              </a:graphicData>
            </a:graphic>
          </wp:inline>
        </w:drawing>
      </w:r>
    </w:p>
    <w:p w:rsidR="00402189" w:rsidRDefault="00402189">
      <w:pPr>
        <w:tabs>
          <w:tab w:val="clear" w:pos="567"/>
        </w:tabs>
        <w:overflowPunct/>
        <w:autoSpaceDE/>
        <w:autoSpaceDN/>
        <w:adjustRightInd/>
        <w:jc w:val="left"/>
        <w:textAlignment w:val="auto"/>
        <w:rPr>
          <w:b/>
          <w:sz w:val="24"/>
        </w:rPr>
      </w:pPr>
      <w:r>
        <w:rPr>
          <w:b/>
          <w:sz w:val="24"/>
        </w:rPr>
        <w:br w:type="page"/>
      </w:r>
    </w:p>
    <w:p w:rsidR="00E1255C" w:rsidRDefault="00E1255C">
      <w:pPr>
        <w:tabs>
          <w:tab w:val="clear" w:pos="567"/>
        </w:tabs>
        <w:overflowPunct/>
        <w:autoSpaceDE/>
        <w:autoSpaceDN/>
        <w:adjustRightInd/>
        <w:jc w:val="left"/>
        <w:textAlignment w:val="auto"/>
        <w:rPr>
          <w:b/>
          <w:sz w:val="24"/>
        </w:rPr>
      </w:pPr>
    </w:p>
    <w:p w:rsidR="00E1255C" w:rsidRDefault="00E1255C">
      <w:pPr>
        <w:tabs>
          <w:tab w:val="clear" w:pos="567"/>
        </w:tabs>
        <w:overflowPunct/>
        <w:autoSpaceDE/>
        <w:autoSpaceDN/>
        <w:adjustRightInd/>
        <w:jc w:val="left"/>
        <w:textAlignment w:val="auto"/>
        <w:rPr>
          <w:b/>
          <w:sz w:val="24"/>
        </w:rPr>
      </w:pPr>
      <w:r>
        <w:rPr>
          <w:b/>
          <w:noProof/>
          <w:sz w:val="24"/>
          <w:lang w:eastAsia="de-CH"/>
        </w:rPr>
        <w:drawing>
          <wp:inline distT="0" distB="0" distL="0" distR="0">
            <wp:extent cx="8640000" cy="5552706"/>
            <wp:effectExtent l="635" t="0" r="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rot="16200000">
                      <a:off x="0" y="0"/>
                      <a:ext cx="8640000" cy="5552706"/>
                    </a:xfrm>
                    <a:prstGeom prst="rect">
                      <a:avLst/>
                    </a:prstGeom>
                    <a:noFill/>
                    <a:ln>
                      <a:noFill/>
                    </a:ln>
                  </pic:spPr>
                </pic:pic>
              </a:graphicData>
            </a:graphic>
          </wp:inline>
        </w:drawing>
      </w:r>
    </w:p>
    <w:p w:rsidR="00E1255C" w:rsidRDefault="00E1255C">
      <w:pPr>
        <w:tabs>
          <w:tab w:val="clear" w:pos="567"/>
        </w:tabs>
        <w:overflowPunct/>
        <w:autoSpaceDE/>
        <w:autoSpaceDN/>
        <w:adjustRightInd/>
        <w:jc w:val="left"/>
        <w:textAlignment w:val="auto"/>
        <w:rPr>
          <w:b/>
          <w:sz w:val="24"/>
        </w:rPr>
      </w:pPr>
    </w:p>
    <w:p w:rsidR="00E1255C" w:rsidRDefault="00E1255C">
      <w:pPr>
        <w:tabs>
          <w:tab w:val="clear" w:pos="567"/>
        </w:tabs>
        <w:overflowPunct/>
        <w:autoSpaceDE/>
        <w:autoSpaceDN/>
        <w:adjustRightInd/>
        <w:jc w:val="left"/>
        <w:textAlignment w:val="auto"/>
        <w:rPr>
          <w:b/>
          <w:sz w:val="24"/>
        </w:rPr>
      </w:pPr>
    </w:p>
    <w:p w:rsidR="00E1255C" w:rsidRDefault="00E1255C">
      <w:pPr>
        <w:tabs>
          <w:tab w:val="clear" w:pos="567"/>
        </w:tabs>
        <w:overflowPunct/>
        <w:autoSpaceDE/>
        <w:autoSpaceDN/>
        <w:adjustRightInd/>
        <w:jc w:val="left"/>
        <w:textAlignment w:val="auto"/>
        <w:rPr>
          <w:b/>
          <w:sz w:val="24"/>
        </w:rPr>
      </w:pPr>
      <w:r>
        <w:rPr>
          <w:b/>
          <w:noProof/>
          <w:sz w:val="24"/>
          <w:lang w:eastAsia="de-CH"/>
        </w:rPr>
        <w:drawing>
          <wp:inline distT="0" distB="0" distL="0" distR="0">
            <wp:extent cx="8640000" cy="5579478"/>
            <wp:effectExtent l="6350" t="0" r="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rot="16200000">
                      <a:off x="0" y="0"/>
                      <a:ext cx="8640000" cy="5579478"/>
                    </a:xfrm>
                    <a:prstGeom prst="rect">
                      <a:avLst/>
                    </a:prstGeom>
                    <a:noFill/>
                    <a:ln>
                      <a:noFill/>
                    </a:ln>
                  </pic:spPr>
                </pic:pic>
              </a:graphicData>
            </a:graphic>
          </wp:inline>
        </w:drawing>
      </w:r>
    </w:p>
    <w:p w:rsidR="00402189" w:rsidRDefault="00402189">
      <w:pPr>
        <w:tabs>
          <w:tab w:val="clear" w:pos="567"/>
        </w:tabs>
        <w:overflowPunct/>
        <w:autoSpaceDE/>
        <w:autoSpaceDN/>
        <w:adjustRightInd/>
        <w:jc w:val="left"/>
        <w:textAlignment w:val="auto"/>
        <w:rPr>
          <w:b/>
          <w:sz w:val="24"/>
        </w:rPr>
      </w:pPr>
      <w:r>
        <w:rPr>
          <w:b/>
          <w:sz w:val="24"/>
        </w:rPr>
        <w:br w:type="page"/>
      </w:r>
    </w:p>
    <w:p w:rsidR="00E1255C" w:rsidRDefault="00E1255C">
      <w:pPr>
        <w:tabs>
          <w:tab w:val="clear" w:pos="567"/>
        </w:tabs>
        <w:overflowPunct/>
        <w:autoSpaceDE/>
        <w:autoSpaceDN/>
        <w:adjustRightInd/>
        <w:jc w:val="left"/>
        <w:textAlignment w:val="auto"/>
        <w:rPr>
          <w:b/>
          <w:sz w:val="24"/>
        </w:rPr>
      </w:pPr>
    </w:p>
    <w:p w:rsidR="00E1255C" w:rsidRDefault="00E1255C">
      <w:pPr>
        <w:tabs>
          <w:tab w:val="clear" w:pos="567"/>
        </w:tabs>
        <w:overflowPunct/>
        <w:autoSpaceDE/>
        <w:autoSpaceDN/>
        <w:adjustRightInd/>
        <w:jc w:val="left"/>
        <w:textAlignment w:val="auto"/>
        <w:rPr>
          <w:b/>
          <w:sz w:val="24"/>
        </w:rPr>
      </w:pPr>
      <w:r>
        <w:rPr>
          <w:b/>
          <w:noProof/>
          <w:sz w:val="24"/>
          <w:lang w:eastAsia="de-CH"/>
        </w:rPr>
        <w:drawing>
          <wp:inline distT="0" distB="0" distL="0" distR="0">
            <wp:extent cx="8640000" cy="5587794"/>
            <wp:effectExtent l="2222" t="0" r="0"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rot="16200000">
                      <a:off x="0" y="0"/>
                      <a:ext cx="8640000" cy="5587794"/>
                    </a:xfrm>
                    <a:prstGeom prst="rect">
                      <a:avLst/>
                    </a:prstGeom>
                    <a:noFill/>
                    <a:ln>
                      <a:noFill/>
                    </a:ln>
                  </pic:spPr>
                </pic:pic>
              </a:graphicData>
            </a:graphic>
          </wp:inline>
        </w:drawing>
      </w:r>
    </w:p>
    <w:p w:rsidR="002A38EA" w:rsidRDefault="002A38EA" w:rsidP="00E1255C">
      <w:pPr>
        <w:tabs>
          <w:tab w:val="clear" w:pos="567"/>
        </w:tabs>
        <w:overflowPunct/>
        <w:autoSpaceDE/>
        <w:autoSpaceDN/>
        <w:adjustRightInd/>
        <w:jc w:val="left"/>
        <w:textAlignment w:val="auto"/>
        <w:rPr>
          <w:b/>
          <w:sz w:val="24"/>
        </w:rPr>
      </w:pPr>
      <w:r>
        <w:rPr>
          <w:b/>
          <w:sz w:val="24"/>
        </w:rPr>
        <w:br w:type="page"/>
      </w:r>
    </w:p>
    <w:p w:rsidR="002A38EA" w:rsidRPr="00A7140C" w:rsidRDefault="002A38EA" w:rsidP="002A38EA">
      <w:pPr>
        <w:overflowPunct/>
        <w:autoSpaceDE/>
        <w:autoSpaceDN/>
        <w:adjustRightInd/>
        <w:textAlignment w:val="auto"/>
        <w:rPr>
          <w:b/>
          <w:color w:val="FF0000"/>
          <w:sz w:val="24"/>
        </w:rPr>
      </w:pPr>
      <w:r w:rsidRPr="00A7140C">
        <w:rPr>
          <w:b/>
          <w:color w:val="FF0000"/>
          <w:sz w:val="24"/>
        </w:rPr>
        <w:lastRenderedPageBreak/>
        <w:t>Bezug zu Kapitel 2.</w:t>
      </w:r>
      <w:r w:rsidR="00B25A40" w:rsidRPr="00A7140C">
        <w:rPr>
          <w:b/>
          <w:color w:val="FF0000"/>
          <w:sz w:val="24"/>
        </w:rPr>
        <w:t>4</w:t>
      </w:r>
    </w:p>
    <w:p w:rsidR="00E1255C" w:rsidRDefault="00E1255C">
      <w:pPr>
        <w:tabs>
          <w:tab w:val="clear" w:pos="567"/>
        </w:tabs>
        <w:overflowPunct/>
        <w:autoSpaceDE/>
        <w:autoSpaceDN/>
        <w:adjustRightInd/>
        <w:jc w:val="left"/>
        <w:textAlignment w:val="auto"/>
        <w:rPr>
          <w:b/>
          <w:sz w:val="24"/>
        </w:rPr>
      </w:pPr>
    </w:p>
    <w:p w:rsidR="00E1255C" w:rsidRDefault="00E1255C">
      <w:pPr>
        <w:tabs>
          <w:tab w:val="clear" w:pos="567"/>
        </w:tabs>
        <w:overflowPunct/>
        <w:autoSpaceDE/>
        <w:autoSpaceDN/>
        <w:adjustRightInd/>
        <w:jc w:val="left"/>
        <w:textAlignment w:val="auto"/>
        <w:rPr>
          <w:b/>
          <w:sz w:val="24"/>
        </w:rPr>
      </w:pPr>
      <w:r>
        <w:rPr>
          <w:b/>
          <w:noProof/>
          <w:sz w:val="24"/>
          <w:lang w:eastAsia="de-CH"/>
        </w:rPr>
        <w:drawing>
          <wp:inline distT="0" distB="0" distL="0" distR="0">
            <wp:extent cx="8640000" cy="5623907"/>
            <wp:effectExtent l="3175" t="0" r="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rot="16200000">
                      <a:off x="0" y="0"/>
                      <a:ext cx="8640000" cy="5623907"/>
                    </a:xfrm>
                    <a:prstGeom prst="rect">
                      <a:avLst/>
                    </a:prstGeom>
                    <a:noFill/>
                    <a:ln>
                      <a:noFill/>
                    </a:ln>
                  </pic:spPr>
                </pic:pic>
              </a:graphicData>
            </a:graphic>
          </wp:inline>
        </w:drawing>
      </w:r>
      <w:r>
        <w:rPr>
          <w:b/>
          <w:sz w:val="24"/>
        </w:rPr>
        <w:br w:type="page"/>
      </w:r>
    </w:p>
    <w:p w:rsidR="00E1255C" w:rsidRDefault="00E1255C">
      <w:pPr>
        <w:tabs>
          <w:tab w:val="clear" w:pos="567"/>
        </w:tabs>
        <w:overflowPunct/>
        <w:autoSpaceDE/>
        <w:autoSpaceDN/>
        <w:adjustRightInd/>
        <w:jc w:val="left"/>
        <w:textAlignment w:val="auto"/>
        <w:rPr>
          <w:b/>
          <w:sz w:val="24"/>
        </w:rPr>
      </w:pPr>
    </w:p>
    <w:p w:rsidR="00E1255C" w:rsidRDefault="00E1255C">
      <w:pPr>
        <w:tabs>
          <w:tab w:val="clear" w:pos="567"/>
        </w:tabs>
        <w:overflowPunct/>
        <w:autoSpaceDE/>
        <w:autoSpaceDN/>
        <w:adjustRightInd/>
        <w:jc w:val="left"/>
        <w:textAlignment w:val="auto"/>
        <w:rPr>
          <w:b/>
          <w:sz w:val="24"/>
        </w:rPr>
      </w:pPr>
      <w:r>
        <w:rPr>
          <w:b/>
          <w:noProof/>
          <w:sz w:val="24"/>
          <w:lang w:eastAsia="de-CH"/>
        </w:rPr>
        <w:drawing>
          <wp:inline distT="0" distB="0" distL="0" distR="0">
            <wp:extent cx="8640000" cy="5590098"/>
            <wp:effectExtent l="952" t="0" r="0"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rot="16200000">
                      <a:off x="0" y="0"/>
                      <a:ext cx="8640000" cy="5590098"/>
                    </a:xfrm>
                    <a:prstGeom prst="rect">
                      <a:avLst/>
                    </a:prstGeom>
                    <a:noFill/>
                    <a:ln>
                      <a:noFill/>
                    </a:ln>
                  </pic:spPr>
                </pic:pic>
              </a:graphicData>
            </a:graphic>
          </wp:inline>
        </w:drawing>
      </w:r>
    </w:p>
    <w:p w:rsidR="00E1255C" w:rsidRDefault="00E1255C">
      <w:pPr>
        <w:tabs>
          <w:tab w:val="clear" w:pos="567"/>
        </w:tabs>
        <w:overflowPunct/>
        <w:autoSpaceDE/>
        <w:autoSpaceDN/>
        <w:adjustRightInd/>
        <w:jc w:val="left"/>
        <w:textAlignment w:val="auto"/>
        <w:rPr>
          <w:b/>
          <w:sz w:val="24"/>
        </w:rPr>
      </w:pPr>
      <w:r>
        <w:rPr>
          <w:b/>
          <w:sz w:val="24"/>
        </w:rPr>
        <w:br w:type="page"/>
      </w:r>
    </w:p>
    <w:p w:rsidR="00E1255C" w:rsidRDefault="00E1255C">
      <w:pPr>
        <w:tabs>
          <w:tab w:val="clear" w:pos="567"/>
        </w:tabs>
        <w:overflowPunct/>
        <w:autoSpaceDE/>
        <w:autoSpaceDN/>
        <w:adjustRightInd/>
        <w:jc w:val="left"/>
        <w:textAlignment w:val="auto"/>
        <w:rPr>
          <w:b/>
          <w:sz w:val="24"/>
        </w:rPr>
      </w:pPr>
    </w:p>
    <w:p w:rsidR="00E1255C" w:rsidRDefault="00E1255C">
      <w:pPr>
        <w:tabs>
          <w:tab w:val="clear" w:pos="567"/>
        </w:tabs>
        <w:overflowPunct/>
        <w:autoSpaceDE/>
        <w:autoSpaceDN/>
        <w:adjustRightInd/>
        <w:jc w:val="left"/>
        <w:textAlignment w:val="auto"/>
        <w:rPr>
          <w:b/>
          <w:sz w:val="24"/>
        </w:rPr>
      </w:pPr>
      <w:r>
        <w:rPr>
          <w:b/>
          <w:noProof/>
          <w:sz w:val="24"/>
          <w:lang w:eastAsia="de-CH"/>
        </w:rPr>
        <w:drawing>
          <wp:inline distT="0" distB="0" distL="0" distR="0">
            <wp:extent cx="8640000" cy="5598057"/>
            <wp:effectExtent l="0" t="2858" r="6033" b="6032"/>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rot="16200000">
                      <a:off x="0" y="0"/>
                      <a:ext cx="8640000" cy="5598057"/>
                    </a:xfrm>
                    <a:prstGeom prst="rect">
                      <a:avLst/>
                    </a:prstGeom>
                    <a:noFill/>
                    <a:ln>
                      <a:noFill/>
                    </a:ln>
                  </pic:spPr>
                </pic:pic>
              </a:graphicData>
            </a:graphic>
          </wp:inline>
        </w:drawing>
      </w:r>
    </w:p>
    <w:p w:rsidR="00E1255C" w:rsidRDefault="00E1255C">
      <w:pPr>
        <w:tabs>
          <w:tab w:val="clear" w:pos="567"/>
        </w:tabs>
        <w:overflowPunct/>
        <w:autoSpaceDE/>
        <w:autoSpaceDN/>
        <w:adjustRightInd/>
        <w:jc w:val="left"/>
        <w:textAlignment w:val="auto"/>
        <w:rPr>
          <w:b/>
          <w:sz w:val="24"/>
        </w:rPr>
      </w:pPr>
      <w:r>
        <w:rPr>
          <w:b/>
          <w:sz w:val="24"/>
        </w:rPr>
        <w:br w:type="page"/>
      </w:r>
    </w:p>
    <w:p w:rsidR="00E1255C" w:rsidRDefault="00E1255C">
      <w:pPr>
        <w:tabs>
          <w:tab w:val="clear" w:pos="567"/>
        </w:tabs>
        <w:overflowPunct/>
        <w:autoSpaceDE/>
        <w:autoSpaceDN/>
        <w:adjustRightInd/>
        <w:jc w:val="left"/>
        <w:textAlignment w:val="auto"/>
        <w:rPr>
          <w:b/>
          <w:sz w:val="24"/>
        </w:rPr>
      </w:pPr>
    </w:p>
    <w:p w:rsidR="00E1255C" w:rsidRDefault="00E1255C">
      <w:pPr>
        <w:tabs>
          <w:tab w:val="clear" w:pos="567"/>
        </w:tabs>
        <w:overflowPunct/>
        <w:autoSpaceDE/>
        <w:autoSpaceDN/>
        <w:adjustRightInd/>
        <w:jc w:val="left"/>
        <w:textAlignment w:val="auto"/>
        <w:rPr>
          <w:b/>
          <w:sz w:val="24"/>
        </w:rPr>
      </w:pPr>
      <w:r>
        <w:rPr>
          <w:b/>
          <w:noProof/>
          <w:sz w:val="24"/>
          <w:lang w:eastAsia="de-CH"/>
        </w:rPr>
        <w:drawing>
          <wp:inline distT="0" distB="0" distL="0" distR="0">
            <wp:extent cx="8640000" cy="5579478"/>
            <wp:effectExtent l="6350" t="0" r="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rot="16200000">
                      <a:off x="0" y="0"/>
                      <a:ext cx="8640000" cy="5579478"/>
                    </a:xfrm>
                    <a:prstGeom prst="rect">
                      <a:avLst/>
                    </a:prstGeom>
                    <a:noFill/>
                    <a:ln>
                      <a:noFill/>
                    </a:ln>
                  </pic:spPr>
                </pic:pic>
              </a:graphicData>
            </a:graphic>
          </wp:inline>
        </w:drawing>
      </w:r>
    </w:p>
    <w:p w:rsidR="00E1255C" w:rsidRDefault="00E1255C">
      <w:pPr>
        <w:tabs>
          <w:tab w:val="clear" w:pos="567"/>
        </w:tabs>
        <w:overflowPunct/>
        <w:autoSpaceDE/>
        <w:autoSpaceDN/>
        <w:adjustRightInd/>
        <w:jc w:val="left"/>
        <w:textAlignment w:val="auto"/>
        <w:rPr>
          <w:b/>
          <w:sz w:val="24"/>
        </w:rPr>
      </w:pPr>
      <w:r>
        <w:rPr>
          <w:b/>
          <w:sz w:val="24"/>
        </w:rPr>
        <w:br w:type="page"/>
      </w:r>
    </w:p>
    <w:p w:rsidR="00E1255C" w:rsidRDefault="00E1255C">
      <w:pPr>
        <w:tabs>
          <w:tab w:val="clear" w:pos="567"/>
        </w:tabs>
        <w:overflowPunct/>
        <w:autoSpaceDE/>
        <w:autoSpaceDN/>
        <w:adjustRightInd/>
        <w:jc w:val="left"/>
        <w:textAlignment w:val="auto"/>
        <w:rPr>
          <w:b/>
          <w:sz w:val="24"/>
        </w:rPr>
      </w:pPr>
    </w:p>
    <w:p w:rsidR="00E1255C" w:rsidRDefault="00E1255C">
      <w:pPr>
        <w:tabs>
          <w:tab w:val="clear" w:pos="567"/>
        </w:tabs>
        <w:overflowPunct/>
        <w:autoSpaceDE/>
        <w:autoSpaceDN/>
        <w:adjustRightInd/>
        <w:jc w:val="left"/>
        <w:textAlignment w:val="auto"/>
        <w:rPr>
          <w:b/>
          <w:sz w:val="24"/>
        </w:rPr>
      </w:pPr>
      <w:r>
        <w:rPr>
          <w:b/>
          <w:noProof/>
          <w:sz w:val="24"/>
          <w:lang w:eastAsia="de-CH"/>
        </w:rPr>
        <w:drawing>
          <wp:inline distT="0" distB="0" distL="0" distR="0">
            <wp:extent cx="8640000" cy="5583671"/>
            <wp:effectExtent l="4127" t="0" r="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rot="16200000">
                      <a:off x="0" y="0"/>
                      <a:ext cx="8640000" cy="5583671"/>
                    </a:xfrm>
                    <a:prstGeom prst="rect">
                      <a:avLst/>
                    </a:prstGeom>
                    <a:noFill/>
                    <a:ln>
                      <a:noFill/>
                    </a:ln>
                  </pic:spPr>
                </pic:pic>
              </a:graphicData>
            </a:graphic>
          </wp:inline>
        </w:drawing>
      </w:r>
    </w:p>
    <w:p w:rsidR="00E1255C" w:rsidRDefault="00E1255C">
      <w:pPr>
        <w:tabs>
          <w:tab w:val="clear" w:pos="567"/>
        </w:tabs>
        <w:overflowPunct/>
        <w:autoSpaceDE/>
        <w:autoSpaceDN/>
        <w:adjustRightInd/>
        <w:jc w:val="left"/>
        <w:textAlignment w:val="auto"/>
        <w:rPr>
          <w:b/>
          <w:sz w:val="24"/>
        </w:rPr>
      </w:pPr>
      <w:r>
        <w:rPr>
          <w:b/>
          <w:sz w:val="24"/>
        </w:rPr>
        <w:br w:type="page"/>
      </w:r>
    </w:p>
    <w:p w:rsidR="00E1255C" w:rsidRDefault="00E1255C">
      <w:pPr>
        <w:tabs>
          <w:tab w:val="clear" w:pos="567"/>
        </w:tabs>
        <w:overflowPunct/>
        <w:autoSpaceDE/>
        <w:autoSpaceDN/>
        <w:adjustRightInd/>
        <w:jc w:val="left"/>
        <w:textAlignment w:val="auto"/>
        <w:rPr>
          <w:b/>
          <w:sz w:val="24"/>
        </w:rPr>
      </w:pPr>
    </w:p>
    <w:p w:rsidR="00E1255C" w:rsidRDefault="00E1255C">
      <w:pPr>
        <w:tabs>
          <w:tab w:val="clear" w:pos="567"/>
        </w:tabs>
        <w:overflowPunct/>
        <w:autoSpaceDE/>
        <w:autoSpaceDN/>
        <w:adjustRightInd/>
        <w:jc w:val="left"/>
        <w:textAlignment w:val="auto"/>
        <w:rPr>
          <w:b/>
          <w:sz w:val="24"/>
        </w:rPr>
      </w:pPr>
      <w:r>
        <w:rPr>
          <w:b/>
          <w:noProof/>
          <w:sz w:val="24"/>
          <w:lang w:eastAsia="de-CH"/>
        </w:rPr>
        <w:drawing>
          <wp:inline distT="0" distB="0" distL="0" distR="0">
            <wp:extent cx="8640000" cy="5574549"/>
            <wp:effectExtent l="8890" t="0" r="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rot="16200000">
                      <a:off x="0" y="0"/>
                      <a:ext cx="8640000" cy="5574549"/>
                    </a:xfrm>
                    <a:prstGeom prst="rect">
                      <a:avLst/>
                    </a:prstGeom>
                    <a:noFill/>
                    <a:ln>
                      <a:noFill/>
                    </a:ln>
                  </pic:spPr>
                </pic:pic>
              </a:graphicData>
            </a:graphic>
          </wp:inline>
        </w:drawing>
      </w:r>
    </w:p>
    <w:p w:rsidR="00B25A40" w:rsidRDefault="00B25A40">
      <w:pPr>
        <w:tabs>
          <w:tab w:val="clear" w:pos="567"/>
        </w:tabs>
        <w:overflowPunct/>
        <w:autoSpaceDE/>
        <w:autoSpaceDN/>
        <w:adjustRightInd/>
        <w:jc w:val="left"/>
        <w:textAlignment w:val="auto"/>
        <w:rPr>
          <w:b/>
          <w:sz w:val="24"/>
        </w:rPr>
      </w:pPr>
      <w:r>
        <w:rPr>
          <w:b/>
          <w:sz w:val="24"/>
        </w:rPr>
        <w:br w:type="page"/>
      </w:r>
    </w:p>
    <w:p w:rsidR="00B25A40" w:rsidRPr="00A7140C" w:rsidRDefault="00B25A40" w:rsidP="00B25A40">
      <w:pPr>
        <w:overflowPunct/>
        <w:autoSpaceDE/>
        <w:autoSpaceDN/>
        <w:adjustRightInd/>
        <w:textAlignment w:val="auto"/>
        <w:rPr>
          <w:b/>
          <w:color w:val="FF0000"/>
          <w:sz w:val="24"/>
        </w:rPr>
      </w:pPr>
      <w:r w:rsidRPr="00A7140C">
        <w:rPr>
          <w:b/>
          <w:color w:val="FF0000"/>
          <w:sz w:val="24"/>
        </w:rPr>
        <w:lastRenderedPageBreak/>
        <w:t>Bezug zu Kapitel 2.5</w:t>
      </w:r>
    </w:p>
    <w:p w:rsidR="00B25A40" w:rsidRDefault="00B25A40">
      <w:pPr>
        <w:tabs>
          <w:tab w:val="clear" w:pos="567"/>
        </w:tabs>
        <w:overflowPunct/>
        <w:autoSpaceDE/>
        <w:autoSpaceDN/>
        <w:adjustRightInd/>
        <w:jc w:val="left"/>
        <w:textAlignment w:val="auto"/>
        <w:rPr>
          <w:b/>
          <w:sz w:val="24"/>
        </w:rPr>
      </w:pPr>
      <w:r>
        <w:rPr>
          <w:b/>
          <w:noProof/>
          <w:sz w:val="24"/>
          <w:lang w:eastAsia="de-CH"/>
        </w:rPr>
        <w:drawing>
          <wp:inline distT="0" distB="0" distL="0" distR="0">
            <wp:extent cx="8298818" cy="3573365"/>
            <wp:effectExtent l="635" t="0" r="7620" b="762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rot="16200000">
                      <a:off x="0" y="0"/>
                      <a:ext cx="8297900" cy="3572970"/>
                    </a:xfrm>
                    <a:prstGeom prst="rect">
                      <a:avLst/>
                    </a:prstGeom>
                    <a:noFill/>
                    <a:ln>
                      <a:noFill/>
                    </a:ln>
                  </pic:spPr>
                </pic:pic>
              </a:graphicData>
            </a:graphic>
          </wp:inline>
        </w:drawing>
      </w:r>
    </w:p>
    <w:p w:rsidR="00B25A40" w:rsidRDefault="00B25A40">
      <w:pPr>
        <w:tabs>
          <w:tab w:val="clear" w:pos="567"/>
        </w:tabs>
        <w:overflowPunct/>
        <w:autoSpaceDE/>
        <w:autoSpaceDN/>
        <w:adjustRightInd/>
        <w:jc w:val="left"/>
        <w:textAlignment w:val="auto"/>
        <w:rPr>
          <w:b/>
          <w:sz w:val="24"/>
        </w:rPr>
      </w:pPr>
    </w:p>
    <w:p w:rsidR="00B25A40" w:rsidRDefault="00B25A40">
      <w:pPr>
        <w:tabs>
          <w:tab w:val="clear" w:pos="567"/>
        </w:tabs>
        <w:overflowPunct/>
        <w:autoSpaceDE/>
        <w:autoSpaceDN/>
        <w:adjustRightInd/>
        <w:jc w:val="left"/>
        <w:textAlignment w:val="auto"/>
        <w:rPr>
          <w:b/>
          <w:sz w:val="24"/>
        </w:rPr>
      </w:pPr>
      <w:r>
        <w:rPr>
          <w:b/>
          <w:sz w:val="24"/>
        </w:rPr>
        <w:t>Informationen zu den Lärmschutzwänden, s. 2.9</w:t>
      </w:r>
    </w:p>
    <w:p w:rsidR="002A38EA" w:rsidRDefault="00B25A40">
      <w:pPr>
        <w:tabs>
          <w:tab w:val="clear" w:pos="567"/>
        </w:tabs>
        <w:overflowPunct/>
        <w:autoSpaceDE/>
        <w:autoSpaceDN/>
        <w:adjustRightInd/>
        <w:jc w:val="left"/>
        <w:textAlignment w:val="auto"/>
        <w:rPr>
          <w:b/>
          <w:sz w:val="24"/>
        </w:rPr>
      </w:pPr>
      <w:r>
        <w:rPr>
          <w:b/>
          <w:sz w:val="24"/>
        </w:rPr>
        <w:br w:type="page"/>
      </w:r>
    </w:p>
    <w:p w:rsidR="009B7271" w:rsidRPr="00A7140C" w:rsidRDefault="00AA39A8" w:rsidP="00813734">
      <w:pPr>
        <w:overflowPunct/>
        <w:autoSpaceDE/>
        <w:autoSpaceDN/>
        <w:adjustRightInd/>
        <w:textAlignment w:val="auto"/>
        <w:rPr>
          <w:b/>
          <w:color w:val="FF0000"/>
          <w:sz w:val="24"/>
        </w:rPr>
      </w:pPr>
      <w:r w:rsidRPr="00A7140C">
        <w:rPr>
          <w:b/>
          <w:color w:val="FF0000"/>
          <w:sz w:val="24"/>
        </w:rPr>
        <w:lastRenderedPageBreak/>
        <w:t>Bezug zu Kapitel 2.6 und 2.7</w:t>
      </w:r>
    </w:p>
    <w:p w:rsidR="00AA39A8" w:rsidRDefault="00AA39A8" w:rsidP="00813734">
      <w:pPr>
        <w:overflowPunct/>
        <w:autoSpaceDE/>
        <w:autoSpaceDN/>
        <w:adjustRightInd/>
        <w:textAlignment w:val="auto"/>
        <w:rPr>
          <w:b/>
          <w:noProof/>
          <w:sz w:val="22"/>
          <w:lang w:eastAsia="de-CH"/>
        </w:rPr>
      </w:pPr>
      <w:r w:rsidRPr="00AA39A8">
        <w:rPr>
          <w:b/>
          <w:sz w:val="22"/>
        </w:rPr>
        <w:t xml:space="preserve">  </w:t>
      </w:r>
    </w:p>
    <w:p w:rsidR="001734C0" w:rsidRDefault="001734C0">
      <w:pPr>
        <w:tabs>
          <w:tab w:val="clear" w:pos="567"/>
        </w:tabs>
        <w:overflowPunct/>
        <w:autoSpaceDE/>
        <w:autoSpaceDN/>
        <w:adjustRightInd/>
        <w:jc w:val="left"/>
        <w:textAlignment w:val="auto"/>
        <w:rPr>
          <w:b/>
          <w:sz w:val="22"/>
        </w:rPr>
      </w:pPr>
      <w:r>
        <w:rPr>
          <w:b/>
          <w:noProof/>
          <w:sz w:val="22"/>
          <w:lang w:eastAsia="de-CH"/>
        </w:rPr>
        <w:drawing>
          <wp:inline distT="0" distB="0" distL="0" distR="0">
            <wp:extent cx="6044418" cy="8495414"/>
            <wp:effectExtent l="0" t="0" r="0" b="127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l="3339" t="1676" r="4041" b="2839"/>
                    <a:stretch/>
                  </pic:blipFill>
                  <pic:spPr bwMode="auto">
                    <a:xfrm>
                      <a:off x="0" y="0"/>
                      <a:ext cx="6044418" cy="8495414"/>
                    </a:xfrm>
                    <a:prstGeom prst="rect">
                      <a:avLst/>
                    </a:prstGeom>
                    <a:noFill/>
                    <a:ln>
                      <a:noFill/>
                    </a:ln>
                    <a:extLst>
                      <a:ext uri="{53640926-AAD7-44D8-BBD7-CCE9431645EC}">
                        <a14:shadowObscured xmlns:a14="http://schemas.microsoft.com/office/drawing/2010/main"/>
                      </a:ext>
                    </a:extLst>
                  </pic:spPr>
                </pic:pic>
              </a:graphicData>
            </a:graphic>
          </wp:inline>
        </w:drawing>
      </w:r>
    </w:p>
    <w:p w:rsidR="00AA39A8" w:rsidRDefault="00AA39A8">
      <w:pPr>
        <w:tabs>
          <w:tab w:val="clear" w:pos="567"/>
        </w:tabs>
        <w:overflowPunct/>
        <w:autoSpaceDE/>
        <w:autoSpaceDN/>
        <w:adjustRightInd/>
        <w:jc w:val="left"/>
        <w:textAlignment w:val="auto"/>
        <w:rPr>
          <w:b/>
          <w:noProof/>
          <w:sz w:val="22"/>
          <w:lang w:eastAsia="de-CH"/>
        </w:rPr>
      </w:pPr>
      <w:r>
        <w:rPr>
          <w:b/>
          <w:sz w:val="22"/>
        </w:rPr>
        <w:br w:type="page"/>
      </w:r>
    </w:p>
    <w:p w:rsidR="001734C0" w:rsidRDefault="001734C0">
      <w:pPr>
        <w:tabs>
          <w:tab w:val="clear" w:pos="567"/>
        </w:tabs>
        <w:overflowPunct/>
        <w:autoSpaceDE/>
        <w:autoSpaceDN/>
        <w:adjustRightInd/>
        <w:jc w:val="left"/>
        <w:textAlignment w:val="auto"/>
        <w:rPr>
          <w:b/>
          <w:sz w:val="22"/>
        </w:rPr>
      </w:pPr>
    </w:p>
    <w:p w:rsidR="00AA39A8" w:rsidRDefault="001734C0">
      <w:pPr>
        <w:tabs>
          <w:tab w:val="clear" w:pos="567"/>
        </w:tabs>
        <w:overflowPunct/>
        <w:autoSpaceDE/>
        <w:autoSpaceDN/>
        <w:adjustRightInd/>
        <w:jc w:val="left"/>
        <w:textAlignment w:val="auto"/>
        <w:rPr>
          <w:b/>
          <w:sz w:val="22"/>
        </w:rPr>
      </w:pPr>
      <w:r>
        <w:rPr>
          <w:b/>
          <w:noProof/>
          <w:sz w:val="22"/>
          <w:lang w:eastAsia="de-CH"/>
        </w:rPr>
        <w:drawing>
          <wp:inline distT="0" distB="0" distL="0" distR="0">
            <wp:extent cx="6044400" cy="8858172"/>
            <wp:effectExtent l="0" t="0" r="0" b="635"/>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l="3693" t="1291" r="4527"/>
                    <a:stretch/>
                  </pic:blipFill>
                  <pic:spPr bwMode="auto">
                    <a:xfrm>
                      <a:off x="0" y="0"/>
                      <a:ext cx="6044400" cy="8858172"/>
                    </a:xfrm>
                    <a:prstGeom prst="rect">
                      <a:avLst/>
                    </a:prstGeom>
                    <a:noFill/>
                    <a:ln>
                      <a:noFill/>
                    </a:ln>
                    <a:extLst>
                      <a:ext uri="{53640926-AAD7-44D8-BBD7-CCE9431645EC}">
                        <a14:shadowObscured xmlns:a14="http://schemas.microsoft.com/office/drawing/2010/main"/>
                      </a:ext>
                    </a:extLst>
                  </pic:spPr>
                </pic:pic>
              </a:graphicData>
            </a:graphic>
          </wp:inline>
        </w:drawing>
      </w:r>
      <w:r w:rsidR="00AA39A8">
        <w:rPr>
          <w:b/>
          <w:sz w:val="22"/>
        </w:rPr>
        <w:br w:type="page"/>
      </w:r>
    </w:p>
    <w:p w:rsidR="00450A7D" w:rsidRDefault="00450A7D" w:rsidP="00813734">
      <w:pPr>
        <w:overflowPunct/>
        <w:autoSpaceDE/>
        <w:autoSpaceDN/>
        <w:adjustRightInd/>
        <w:textAlignment w:val="auto"/>
        <w:rPr>
          <w:b/>
          <w:sz w:val="22"/>
        </w:rPr>
      </w:pPr>
    </w:p>
    <w:p w:rsidR="00450A7D" w:rsidRDefault="001734C0" w:rsidP="00813734">
      <w:pPr>
        <w:overflowPunct/>
        <w:autoSpaceDE/>
        <w:autoSpaceDN/>
        <w:adjustRightInd/>
        <w:textAlignment w:val="auto"/>
        <w:rPr>
          <w:b/>
          <w:sz w:val="22"/>
        </w:rPr>
      </w:pPr>
      <w:r>
        <w:rPr>
          <w:b/>
          <w:noProof/>
          <w:sz w:val="22"/>
          <w:lang w:eastAsia="de-CH"/>
        </w:rPr>
        <w:drawing>
          <wp:inline distT="0" distB="0" distL="0" distR="0">
            <wp:extent cx="6044400" cy="8880208"/>
            <wp:effectExtent l="0" t="0" r="0" b="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l="2988" r="4218"/>
                    <a:stretch/>
                  </pic:blipFill>
                  <pic:spPr bwMode="auto">
                    <a:xfrm>
                      <a:off x="0" y="0"/>
                      <a:ext cx="6044400" cy="8880208"/>
                    </a:xfrm>
                    <a:prstGeom prst="rect">
                      <a:avLst/>
                    </a:prstGeom>
                    <a:noFill/>
                    <a:ln>
                      <a:noFill/>
                    </a:ln>
                    <a:extLst>
                      <a:ext uri="{53640926-AAD7-44D8-BBD7-CCE9431645EC}">
                        <a14:shadowObscured xmlns:a14="http://schemas.microsoft.com/office/drawing/2010/main"/>
                      </a:ext>
                    </a:extLst>
                  </pic:spPr>
                </pic:pic>
              </a:graphicData>
            </a:graphic>
          </wp:inline>
        </w:drawing>
      </w:r>
    </w:p>
    <w:p w:rsidR="00450A7D" w:rsidRDefault="00450A7D" w:rsidP="00813734">
      <w:pPr>
        <w:overflowPunct/>
        <w:autoSpaceDE/>
        <w:autoSpaceDN/>
        <w:adjustRightInd/>
        <w:textAlignment w:val="auto"/>
        <w:rPr>
          <w:b/>
          <w:sz w:val="22"/>
        </w:rPr>
        <w:sectPr w:rsidR="00450A7D" w:rsidSect="009B7271">
          <w:headerReference w:type="first" r:id="rId63"/>
          <w:pgSz w:w="11907" w:h="16840" w:code="9"/>
          <w:pgMar w:top="1531" w:right="851" w:bottom="993" w:left="1531" w:header="510" w:footer="284" w:gutter="0"/>
          <w:cols w:space="720"/>
          <w:formProt w:val="0"/>
          <w:titlePg/>
          <w:docGrid w:linePitch="299"/>
        </w:sectPr>
      </w:pPr>
    </w:p>
    <w:p w:rsidR="00450A7D" w:rsidRPr="00A7140C" w:rsidRDefault="00450A7D" w:rsidP="00450A7D">
      <w:pPr>
        <w:overflowPunct/>
        <w:autoSpaceDE/>
        <w:autoSpaceDN/>
        <w:adjustRightInd/>
        <w:textAlignment w:val="auto"/>
        <w:rPr>
          <w:b/>
          <w:color w:val="FF0000"/>
          <w:sz w:val="24"/>
        </w:rPr>
      </w:pPr>
      <w:r w:rsidRPr="00A7140C">
        <w:rPr>
          <w:b/>
          <w:color w:val="FF0000"/>
          <w:sz w:val="24"/>
        </w:rPr>
        <w:lastRenderedPageBreak/>
        <w:t>Bezug zu Kapitel 2.8</w:t>
      </w:r>
    </w:p>
    <w:p w:rsidR="00450A7D" w:rsidRPr="00F907D0" w:rsidRDefault="00450A7D" w:rsidP="00450A7D">
      <w:pPr>
        <w:overflowPunct/>
        <w:autoSpaceDE/>
        <w:autoSpaceDN/>
        <w:adjustRightInd/>
        <w:textAlignment w:val="auto"/>
        <w:rPr>
          <w:b/>
          <w:sz w:val="24"/>
        </w:rPr>
      </w:pPr>
    </w:p>
    <w:p w:rsidR="00AA39A8" w:rsidRDefault="00450A7D" w:rsidP="00813734">
      <w:pPr>
        <w:overflowPunct/>
        <w:autoSpaceDE/>
        <w:autoSpaceDN/>
        <w:adjustRightInd/>
        <w:textAlignment w:val="auto"/>
        <w:rPr>
          <w:b/>
          <w:sz w:val="22"/>
        </w:rPr>
      </w:pPr>
      <w:r w:rsidRPr="00450A7D">
        <w:rPr>
          <w:noProof/>
          <w:lang w:eastAsia="de-CH"/>
        </w:rPr>
        <w:drawing>
          <wp:inline distT="0" distB="0" distL="0" distR="0" wp14:anchorId="22FDF851" wp14:editId="042BF905">
            <wp:extent cx="13639928" cy="7176977"/>
            <wp:effectExtent l="0" t="0" r="0" b="508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rotWithShape="1">
                    <a:blip r:embed="rId64">
                      <a:extLst>
                        <a:ext uri="{28A0092B-C50C-407E-A947-70E740481C1C}">
                          <a14:useLocalDpi xmlns:a14="http://schemas.microsoft.com/office/drawing/2010/main" val="0"/>
                        </a:ext>
                      </a:extLst>
                    </a:blip>
                    <a:srcRect r="4642"/>
                    <a:stretch/>
                  </pic:blipFill>
                  <pic:spPr bwMode="auto">
                    <a:xfrm>
                      <a:off x="0" y="0"/>
                      <a:ext cx="13651071" cy="7182840"/>
                    </a:xfrm>
                    <a:prstGeom prst="rect">
                      <a:avLst/>
                    </a:prstGeom>
                    <a:noFill/>
                    <a:ln>
                      <a:noFill/>
                    </a:ln>
                    <a:extLst>
                      <a:ext uri="{53640926-AAD7-44D8-BBD7-CCE9431645EC}">
                        <a14:shadowObscured xmlns:a14="http://schemas.microsoft.com/office/drawing/2010/main"/>
                      </a:ext>
                    </a:extLst>
                  </pic:spPr>
                </pic:pic>
              </a:graphicData>
            </a:graphic>
          </wp:inline>
        </w:drawing>
      </w:r>
    </w:p>
    <w:p w:rsidR="00B25A40" w:rsidRDefault="00B25A40" w:rsidP="00813734">
      <w:pPr>
        <w:overflowPunct/>
        <w:autoSpaceDE/>
        <w:autoSpaceDN/>
        <w:adjustRightInd/>
        <w:textAlignment w:val="auto"/>
        <w:rPr>
          <w:b/>
          <w:sz w:val="22"/>
        </w:rPr>
      </w:pPr>
    </w:p>
    <w:p w:rsidR="00B25A40" w:rsidRDefault="00B25A40">
      <w:pPr>
        <w:tabs>
          <w:tab w:val="clear" w:pos="567"/>
        </w:tabs>
        <w:overflowPunct/>
        <w:autoSpaceDE/>
        <w:autoSpaceDN/>
        <w:adjustRightInd/>
        <w:jc w:val="left"/>
        <w:textAlignment w:val="auto"/>
        <w:rPr>
          <w:b/>
          <w:noProof/>
          <w:sz w:val="22"/>
          <w:lang w:eastAsia="de-CH"/>
        </w:rPr>
      </w:pPr>
      <w:r>
        <w:rPr>
          <w:b/>
          <w:noProof/>
          <w:sz w:val="22"/>
          <w:lang w:eastAsia="de-CH"/>
        </w:rPr>
        <w:br w:type="page"/>
      </w:r>
    </w:p>
    <w:p w:rsidR="00C86413" w:rsidRPr="00A7140C" w:rsidRDefault="00C86413" w:rsidP="00C86413">
      <w:pPr>
        <w:overflowPunct/>
        <w:autoSpaceDE/>
        <w:autoSpaceDN/>
        <w:adjustRightInd/>
        <w:textAlignment w:val="auto"/>
        <w:rPr>
          <w:b/>
          <w:color w:val="FF0000"/>
          <w:sz w:val="24"/>
        </w:rPr>
      </w:pPr>
      <w:r w:rsidRPr="00A7140C">
        <w:rPr>
          <w:b/>
          <w:color w:val="FF0000"/>
          <w:sz w:val="24"/>
        </w:rPr>
        <w:lastRenderedPageBreak/>
        <w:t>Bezug zu Kapitel 2.9 (inkl. Lärm von 2.5)</w:t>
      </w:r>
    </w:p>
    <w:p w:rsidR="00B25A40" w:rsidRDefault="00B25A40" w:rsidP="00813734">
      <w:pPr>
        <w:overflowPunct/>
        <w:autoSpaceDE/>
        <w:autoSpaceDN/>
        <w:adjustRightInd/>
        <w:textAlignment w:val="auto"/>
        <w:rPr>
          <w:b/>
          <w:sz w:val="22"/>
        </w:rPr>
      </w:pPr>
    </w:p>
    <w:p w:rsidR="00C86413" w:rsidRDefault="00C86413" w:rsidP="00813734">
      <w:pPr>
        <w:overflowPunct/>
        <w:autoSpaceDE/>
        <w:autoSpaceDN/>
        <w:adjustRightInd/>
        <w:textAlignment w:val="auto"/>
        <w:rPr>
          <w:b/>
          <w:sz w:val="22"/>
        </w:rPr>
      </w:pPr>
      <w:r>
        <w:rPr>
          <w:b/>
          <w:noProof/>
          <w:sz w:val="22"/>
          <w:lang w:eastAsia="de-CH"/>
        </w:rPr>
        <w:drawing>
          <wp:inline distT="0" distB="0" distL="0" distR="0" wp14:anchorId="021C2DD5" wp14:editId="0E16ECEB">
            <wp:extent cx="13519150" cy="6315782"/>
            <wp:effectExtent l="0" t="0" r="6350" b="889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3519150" cy="6315782"/>
                    </a:xfrm>
                    <a:prstGeom prst="rect">
                      <a:avLst/>
                    </a:prstGeom>
                    <a:noFill/>
                    <a:ln>
                      <a:noFill/>
                    </a:ln>
                  </pic:spPr>
                </pic:pic>
              </a:graphicData>
            </a:graphic>
          </wp:inline>
        </w:drawing>
      </w:r>
    </w:p>
    <w:p w:rsidR="00C86413" w:rsidRDefault="00C86413" w:rsidP="00813734">
      <w:pPr>
        <w:overflowPunct/>
        <w:autoSpaceDE/>
        <w:autoSpaceDN/>
        <w:adjustRightInd/>
        <w:textAlignment w:val="auto"/>
        <w:rPr>
          <w:b/>
          <w:sz w:val="22"/>
        </w:rPr>
      </w:pPr>
    </w:p>
    <w:p w:rsidR="00C86413" w:rsidRDefault="00C86413" w:rsidP="00813734">
      <w:pPr>
        <w:overflowPunct/>
        <w:autoSpaceDE/>
        <w:autoSpaceDN/>
        <w:adjustRightInd/>
        <w:textAlignment w:val="auto"/>
        <w:rPr>
          <w:b/>
          <w:sz w:val="22"/>
        </w:rPr>
      </w:pPr>
    </w:p>
    <w:p w:rsidR="00C86413" w:rsidRPr="008178A9" w:rsidRDefault="00C86413" w:rsidP="00813734">
      <w:pPr>
        <w:overflowPunct/>
        <w:autoSpaceDE/>
        <w:autoSpaceDN/>
        <w:adjustRightInd/>
        <w:textAlignment w:val="auto"/>
        <w:rPr>
          <w:b/>
          <w:color w:val="FF0000"/>
          <w:sz w:val="22"/>
        </w:rPr>
      </w:pPr>
      <w:r w:rsidRPr="008178A9">
        <w:rPr>
          <w:b/>
          <w:color w:val="FF0000"/>
          <w:sz w:val="22"/>
        </w:rPr>
        <w:t xml:space="preserve">Informationen / </w:t>
      </w:r>
      <w:r w:rsidR="004B12F5" w:rsidRPr="008178A9">
        <w:rPr>
          <w:b/>
          <w:color w:val="FF0000"/>
          <w:sz w:val="22"/>
        </w:rPr>
        <w:t>Inhaltsverzeichnis zu</w:t>
      </w:r>
      <w:r w:rsidRPr="008178A9">
        <w:rPr>
          <w:b/>
          <w:color w:val="FF0000"/>
          <w:sz w:val="22"/>
        </w:rPr>
        <w:t xml:space="preserve"> 2.10 K (Wildtierquerung) werden nach </w:t>
      </w:r>
      <w:r w:rsidR="004B12F5" w:rsidRPr="008178A9">
        <w:rPr>
          <w:b/>
          <w:color w:val="FF0000"/>
          <w:sz w:val="22"/>
        </w:rPr>
        <w:t>Vorliegen</w:t>
      </w:r>
      <w:r w:rsidRPr="008178A9">
        <w:rPr>
          <w:b/>
          <w:color w:val="FF0000"/>
          <w:sz w:val="22"/>
        </w:rPr>
        <w:t xml:space="preserve"> des Variantenentscheides erstellt.</w:t>
      </w:r>
    </w:p>
    <w:sectPr w:rsidR="00C86413" w:rsidRPr="008178A9" w:rsidSect="00450A7D">
      <w:footerReference w:type="default" r:id="rId66"/>
      <w:footerReference w:type="first" r:id="rId67"/>
      <w:pgSz w:w="23814" w:h="16839" w:orient="landscape" w:code="8"/>
      <w:pgMar w:top="1531" w:right="1531" w:bottom="851" w:left="993" w:header="510" w:footer="284" w:gutter="0"/>
      <w:cols w:space="720"/>
      <w:formProt w:val="0"/>
      <w:titlePg/>
      <w:docGrid w:linePitch="299"/>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7" w:author="Schädler Beat" w:date="2017-05-29T10:40:00Z" w:initials="Shd">
    <w:p w:rsidR="00787DA5" w:rsidRDefault="00787DA5">
      <w:pPr>
        <w:pStyle w:val="Kommentartext"/>
      </w:pPr>
      <w:r>
        <w:rPr>
          <w:rStyle w:val="Kommentarzeichen"/>
        </w:rPr>
        <w:annotationRef/>
      </w:r>
      <w:r>
        <w:t>Stefan: im 2016-2017 sind noch weitere Leistungen QP WTQ angefallen. Diese sollten wir auch noch anmelden : ergänzende Verme</w:t>
      </w:r>
      <w:r>
        <w:t>s</w:t>
      </w:r>
      <w:r>
        <w:t xml:space="preserve">sungsaufnahme </w:t>
      </w:r>
      <w:proofErr w:type="spellStart"/>
      <w:r>
        <w:t>nVar</w:t>
      </w:r>
      <w:proofErr w:type="spellEnd"/>
      <w:r>
        <w:t xml:space="preserve">. 9, sowie neue Variante 10: total </w:t>
      </w:r>
      <w:proofErr w:type="spellStart"/>
      <w:r>
        <w:t>ca</w:t>
      </w:r>
      <w:proofErr w:type="spellEnd"/>
      <w:r>
        <w:t xml:space="preserve"> 50h, verbucht h</w:t>
      </w:r>
      <w:r>
        <w:t>a</w:t>
      </w:r>
      <w:r>
        <w:t xml:space="preserve">ben wir es unter </w:t>
      </w:r>
      <w:proofErr w:type="spellStart"/>
      <w:r>
        <w:t>AeBo</w:t>
      </w:r>
      <w:proofErr w:type="spellEnd"/>
      <w:r>
        <w:t xml:space="preserve">-Index 300 </w:t>
      </w:r>
      <w:proofErr w:type="spellStart"/>
      <w:r>
        <w:t>bzw</w:t>
      </w:r>
      <w:proofErr w:type="spellEnd"/>
      <w:r>
        <w:t xml:space="preserve"> unter AP K.</w:t>
      </w:r>
    </w:p>
  </w:comment>
  <w:comment w:id="41" w:author="Schädler Beat" w:date="2017-05-29T10:40:00Z" w:initials="Shd">
    <w:p w:rsidR="008B5191" w:rsidRPr="00787DA5" w:rsidRDefault="008B5191">
      <w:pPr>
        <w:pStyle w:val="Kommentartext"/>
        <w:rPr>
          <w:b/>
        </w:rPr>
      </w:pPr>
      <w:r>
        <w:rPr>
          <w:rStyle w:val="Kommentarzeichen"/>
        </w:rPr>
        <w:annotationRef/>
      </w:r>
      <w:r w:rsidRPr="00787DA5">
        <w:rPr>
          <w:b/>
        </w:rPr>
        <w:t xml:space="preserve">Stefan: hier sind </w:t>
      </w:r>
      <w:proofErr w:type="spellStart"/>
      <w:r w:rsidRPr="00787DA5">
        <w:rPr>
          <w:b/>
        </w:rPr>
        <w:t>ca</w:t>
      </w:r>
      <w:proofErr w:type="spellEnd"/>
      <w:r w:rsidRPr="00787DA5">
        <w:rPr>
          <w:b/>
        </w:rPr>
        <w:t xml:space="preserve"> 200h eingerechnet für die „Alimen</w:t>
      </w:r>
      <w:r w:rsidR="00787DA5" w:rsidRPr="00787DA5">
        <w:rPr>
          <w:b/>
        </w:rPr>
        <w:t>tierung des Kontos  A</w:t>
      </w:r>
      <w:r w:rsidRPr="00787DA5">
        <w:rPr>
          <w:b/>
        </w:rPr>
        <w:t>P WTQ“</w:t>
      </w:r>
    </w:p>
  </w:comment>
  <w:comment w:id="56" w:author="Schädler Beat" w:date="2017-05-29T10:40:00Z" w:initials="Shd">
    <w:p w:rsidR="008B5191" w:rsidRDefault="008B5191">
      <w:pPr>
        <w:pStyle w:val="Kommentartext"/>
      </w:pPr>
      <w:r>
        <w:rPr>
          <w:rStyle w:val="Kommentarzeichen"/>
        </w:rPr>
        <w:annotationRef/>
      </w:r>
      <w:r>
        <w:t xml:space="preserve">Stefan: </w:t>
      </w:r>
      <w:r w:rsidR="001F00B2">
        <w:t>korre</w:t>
      </w:r>
      <w:r w:rsidR="001F00B2">
        <w:t>k</w:t>
      </w:r>
      <w:r w:rsidR="001F00B2">
        <w:t xml:space="preserve">terweise </w:t>
      </w:r>
      <w:proofErr w:type="spellStart"/>
      <w:r w:rsidR="001F00B2">
        <w:t>brauchts</w:t>
      </w:r>
      <w:proofErr w:type="spellEnd"/>
      <w:r w:rsidR="001F00B2">
        <w:t xml:space="preserve"> hier eine Aufteilung von 120h für SSF (</w:t>
      </w:r>
      <w:proofErr w:type="spellStart"/>
      <w:r w:rsidR="001F00B2">
        <w:t>ausschlieslich</w:t>
      </w:r>
      <w:proofErr w:type="spellEnd"/>
      <w:r w:rsidR="001F00B2">
        <w:t xml:space="preserve"> Stu</w:t>
      </w:r>
      <w:r w:rsidR="001F00B2">
        <w:t>n</w:t>
      </w:r>
      <w:r w:rsidR="001F00B2">
        <w:t>den Rey, Achtung Stundenmix) und 680h für die LSW (Falzone). Wie gehen wir damit nun um? Die von uns ang</w:t>
      </w:r>
      <w:r w:rsidR="001F00B2">
        <w:t>e</w:t>
      </w:r>
      <w:r w:rsidR="001F00B2">
        <w:t>gebenen Stundenschätzungen beinha</w:t>
      </w:r>
      <w:r w:rsidR="001F00B2">
        <w:t>l</w:t>
      </w:r>
      <w:r w:rsidR="001F00B2">
        <w:t>ten beides, allerdings ohne Berücksic</w:t>
      </w:r>
      <w:r w:rsidR="001F00B2">
        <w:t>h</w:t>
      </w:r>
      <w:r w:rsidR="001F00B2">
        <w:t>tigung des Stundenmix SSF</w:t>
      </w:r>
    </w:p>
  </w:comment>
  <w:comment w:id="66" w:author="Schädler Beat" w:date="2017-05-29T10:40:00Z" w:initials="Shd">
    <w:p w:rsidR="0044182E" w:rsidRDefault="0044182E">
      <w:pPr>
        <w:pStyle w:val="Kommentartext"/>
      </w:pPr>
      <w:r>
        <w:rPr>
          <w:rStyle w:val="Kommentarzeichen"/>
        </w:rPr>
        <w:annotationRef/>
      </w:r>
      <w:r>
        <w:t xml:space="preserve">Stefan: seitens </w:t>
      </w:r>
      <w:proofErr w:type="spellStart"/>
      <w:r>
        <w:t>Aebo</w:t>
      </w:r>
      <w:proofErr w:type="spellEnd"/>
      <w:r>
        <w:t xml:space="preserve"> sind per 31.3.2017 789h angefa</w:t>
      </w:r>
      <w:r>
        <w:t>l</w:t>
      </w:r>
      <w:r>
        <w:t>len. Mit einem geschätzten Berein</w:t>
      </w:r>
      <w:r>
        <w:t>i</w:t>
      </w:r>
      <w:r>
        <w:t xml:space="preserve">gungsbedarf nach Stellungnahme FU von 80h beläuft sich der Stundenbedarf von </w:t>
      </w:r>
      <w:proofErr w:type="spellStart"/>
      <w:r>
        <w:t>AeBo</w:t>
      </w:r>
      <w:proofErr w:type="spellEnd"/>
      <w:r>
        <w:t xml:space="preserve"> </w:t>
      </w:r>
      <w:r w:rsidRPr="001F00B2">
        <w:t xml:space="preserve">auf </w:t>
      </w:r>
      <w:proofErr w:type="spellStart"/>
      <w:r w:rsidRPr="001F00B2">
        <w:t>ca</w:t>
      </w:r>
      <w:proofErr w:type="spellEnd"/>
      <w:r w:rsidRPr="001F00B2">
        <w:t xml:space="preserve"> 870h.</w:t>
      </w:r>
      <w:r w:rsidRPr="0044182E">
        <w:rPr>
          <w:b/>
        </w:rPr>
        <w:t xml:space="preserve"> </w:t>
      </w:r>
    </w:p>
  </w:comment>
  <w:comment w:id="90" w:author="Schädler Beat" w:date="2017-05-29T10:40:00Z" w:initials="Shd">
    <w:p w:rsidR="00787DA5" w:rsidRDefault="00787DA5">
      <w:pPr>
        <w:pStyle w:val="Kommentartext"/>
      </w:pPr>
      <w:r>
        <w:rPr>
          <w:rStyle w:val="Kommentarzeichen"/>
        </w:rPr>
        <w:annotationRef/>
      </w:r>
      <w:r>
        <w:t xml:space="preserve">Stefan: hier sind berücksichtigt: 100h für Überarbeitung MP (gesamthaft </w:t>
      </w:r>
      <w:proofErr w:type="spellStart"/>
      <w:r>
        <w:t>inkl</w:t>
      </w:r>
      <w:proofErr w:type="spellEnd"/>
      <w:r>
        <w:t xml:space="preserve"> LSW)</w:t>
      </w:r>
      <w:r w:rsidRPr="00787DA5">
        <w:rPr>
          <w:b/>
        </w:rPr>
        <w:t xml:space="preserve"> sowie </w:t>
      </w:r>
      <w:proofErr w:type="spellStart"/>
      <w:r w:rsidRPr="00787DA5">
        <w:rPr>
          <w:b/>
        </w:rPr>
        <w:t>ca</w:t>
      </w:r>
      <w:proofErr w:type="spellEnd"/>
      <w:r w:rsidRPr="00787DA5">
        <w:rPr>
          <w:b/>
        </w:rPr>
        <w:t xml:space="preserve"> 200h für „Alimentation QP WTQ“</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029EE" w:rsidRDefault="00A029EE">
      <w:r>
        <w:separator/>
      </w:r>
    </w:p>
  </w:endnote>
  <w:endnote w:type="continuationSeparator" w:id="0">
    <w:p w:rsidR="00A029EE" w:rsidRDefault="00A029E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font229">
    <w:altName w:val="MS Mincho"/>
    <w:charset w:val="80"/>
    <w:family w:val="auto"/>
    <w:pitch w:val="variable"/>
    <w:sig w:usb0="00000000" w:usb1="08070000" w:usb2="00000010" w:usb3="00000000" w:csb0="0002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w:altName w:val="Courier New"/>
    <w:panose1 w:val="02070409020205020404"/>
    <w:charset w:val="00"/>
    <w:family w:val="modern"/>
    <w:notTrueType/>
    <w:pitch w:val="fixed"/>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Franklin Gothic Medium Cond">
    <w:panose1 w:val="020B06060304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029EE" w:rsidRPr="00EE43EF" w:rsidRDefault="00A029EE" w:rsidP="008B4F92">
    <w:pPr>
      <w:pStyle w:val="Fuzeile"/>
      <w:pBdr>
        <w:top w:val="single" w:sz="6" w:space="6" w:color="auto"/>
      </w:pBdr>
      <w:tabs>
        <w:tab w:val="clear" w:pos="4819"/>
        <w:tab w:val="clear" w:pos="9071"/>
        <w:tab w:val="right" w:pos="9356"/>
      </w:tabs>
      <w:jc w:val="left"/>
      <w:rPr>
        <w:sz w:val="12"/>
        <w:szCs w:val="12"/>
        <w:lang w:val="en-US"/>
      </w:rPr>
    </w:pPr>
    <w:r w:rsidRPr="00EE43EF">
      <w:rPr>
        <w:sz w:val="18"/>
        <w:lang w:val="en-US"/>
      </w:rPr>
      <w:t xml:space="preserve">Muttenz, </w:t>
    </w:r>
    <w:r>
      <w:rPr>
        <w:sz w:val="18"/>
        <w:lang w:val="de-DE"/>
      </w:rPr>
      <w:fldChar w:fldCharType="begin"/>
    </w:r>
    <w:r>
      <w:rPr>
        <w:sz w:val="18"/>
        <w:lang w:val="de-DE"/>
      </w:rPr>
      <w:instrText xml:space="preserve"> TIME \@ "d. MMMM yyyy" </w:instrText>
    </w:r>
    <w:r>
      <w:rPr>
        <w:sz w:val="18"/>
        <w:lang w:val="de-DE"/>
      </w:rPr>
      <w:fldChar w:fldCharType="separate"/>
    </w:r>
    <w:ins w:id="1" w:author="Schädler Beat" w:date="2017-05-29T10:59:00Z">
      <w:r w:rsidR="00105997">
        <w:rPr>
          <w:noProof/>
          <w:sz w:val="18"/>
          <w:lang w:val="de-DE"/>
        </w:rPr>
        <w:t>29. Mai 2017</w:t>
      </w:r>
    </w:ins>
    <w:del w:id="2" w:author="Schädler Beat" w:date="2017-05-29T09:02:00Z">
      <w:r w:rsidDel="00A029EE">
        <w:rPr>
          <w:noProof/>
          <w:sz w:val="18"/>
          <w:lang w:val="de-DE"/>
        </w:rPr>
        <w:delText>9. Mai 2017</w:delText>
      </w:r>
    </w:del>
    <w:r>
      <w:rPr>
        <w:sz w:val="18"/>
        <w:lang w:val="de-DE"/>
      </w:rPr>
      <w:fldChar w:fldCharType="end"/>
    </w:r>
    <w:r w:rsidRPr="00EE43EF">
      <w:rPr>
        <w:sz w:val="18"/>
        <w:lang w:val="en-US"/>
      </w:rPr>
      <w:t xml:space="preserve"> SR/cd</w:t>
    </w:r>
    <w:r w:rsidRPr="00EE43EF">
      <w:rPr>
        <w:sz w:val="18"/>
        <w:lang w:val="en-US"/>
      </w:rPr>
      <w:tab/>
    </w:r>
    <w:r w:rsidRPr="008B4F92">
      <w:rPr>
        <w:sz w:val="10"/>
        <w:szCs w:val="12"/>
      </w:rPr>
      <w:fldChar w:fldCharType="begin"/>
    </w:r>
    <w:r w:rsidRPr="00EE43EF">
      <w:rPr>
        <w:sz w:val="10"/>
        <w:szCs w:val="12"/>
        <w:lang w:val="en-US"/>
      </w:rPr>
      <w:instrText xml:space="preserve"> FILENAME \p\* LOWER \* MERGEFORMAT </w:instrText>
    </w:r>
    <w:r w:rsidRPr="008B4F92">
      <w:rPr>
        <w:sz w:val="10"/>
        <w:szCs w:val="12"/>
      </w:rPr>
      <w:fldChar w:fldCharType="separate"/>
    </w:r>
    <w:ins w:id="3" w:author="Schädler Beat" w:date="2017-05-29T10:46:00Z">
      <w:r w:rsidR="00872046">
        <w:rPr>
          <w:noProof/>
          <w:sz w:val="10"/>
          <w:szCs w:val="12"/>
          <w:lang w:val="en-US"/>
        </w:rPr>
        <w:t>\\majestix\home$\schaedler\documents\2017 06 14 - no-9 - v0.2_erg_aebo_fl-shd(2).docx</w:t>
      </w:r>
    </w:ins>
    <w:del w:id="4" w:author="Schädler Beat" w:date="2017-05-09T17:51:00Z">
      <w:r w:rsidDel="00C27720">
        <w:rPr>
          <w:noProof/>
          <w:sz w:val="10"/>
          <w:szCs w:val="12"/>
          <w:lang w:val="en-US"/>
        </w:rPr>
        <w:delText>p:\701323\02_vkjs\no\no-9\2016 01 29- no-9 - v0.1.docx</w:delText>
      </w:r>
    </w:del>
    <w:r w:rsidRPr="008B4F92">
      <w:rPr>
        <w:sz w:val="10"/>
        <w:szCs w:val="12"/>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029EE" w:rsidRDefault="00A029EE" w:rsidP="00645BB6">
    <w:pPr>
      <w:pStyle w:val="Kopfzeile"/>
      <w:tabs>
        <w:tab w:val="center" w:pos="4678"/>
      </w:tabs>
      <w:jc w:val="left"/>
      <w:rPr>
        <w:b/>
        <w:vertAlign w:val="superscript"/>
      </w:rPr>
    </w:pPr>
    <w:r w:rsidRPr="00F31B3F">
      <w:rPr>
        <w:b/>
      </w:rPr>
      <w:t>INGE EP</w:t>
    </w:r>
    <w:r>
      <w:rPr>
        <w:b/>
      </w:rPr>
      <w:t>SI</w:t>
    </w:r>
  </w:p>
  <w:p w:rsidR="00A029EE" w:rsidRPr="00645BB6" w:rsidRDefault="00A029EE" w:rsidP="00645BB6">
    <w:pPr>
      <w:pStyle w:val="Kopfzeile"/>
      <w:tabs>
        <w:tab w:val="center" w:pos="4678"/>
      </w:tabs>
      <w:jc w:val="left"/>
      <w:rPr>
        <w:sz w:val="16"/>
        <w:szCs w:val="16"/>
      </w:rPr>
    </w:pPr>
    <w:r w:rsidRPr="00645BB6">
      <w:rPr>
        <w:sz w:val="16"/>
        <w:szCs w:val="16"/>
      </w:rPr>
      <w:t>c</w:t>
    </w:r>
    <w:r>
      <w:rPr>
        <w:sz w:val="16"/>
        <w:szCs w:val="16"/>
      </w:rPr>
      <w:t xml:space="preserve">/o JAUSLIN STEBLER </w:t>
    </w:r>
    <w:r w:rsidRPr="00645BB6">
      <w:rPr>
        <w:sz w:val="16"/>
        <w:szCs w:val="16"/>
      </w:rPr>
      <w:t>AG</w:t>
    </w:r>
  </w:p>
  <w:p w:rsidR="00A029EE" w:rsidRDefault="00A029EE" w:rsidP="00645BB6">
    <w:pPr>
      <w:pStyle w:val="Kopfzeile"/>
      <w:tabs>
        <w:tab w:val="center" w:pos="4678"/>
      </w:tabs>
      <w:jc w:val="left"/>
      <w:rPr>
        <w:sz w:val="16"/>
        <w:szCs w:val="16"/>
      </w:rPr>
    </w:pPr>
    <w:r w:rsidRPr="00645BB6">
      <w:rPr>
        <w:sz w:val="16"/>
        <w:szCs w:val="16"/>
      </w:rPr>
      <w:t>Gartenstrasse 15</w:t>
    </w:r>
    <w:r>
      <w:rPr>
        <w:sz w:val="16"/>
        <w:szCs w:val="16"/>
      </w:rPr>
      <w:t xml:space="preserve">, </w:t>
    </w:r>
    <w:r w:rsidRPr="00645BB6">
      <w:rPr>
        <w:sz w:val="16"/>
        <w:szCs w:val="16"/>
      </w:rPr>
      <w:t>4132 Muttenz</w:t>
    </w:r>
  </w:p>
  <w:p w:rsidR="00A029EE" w:rsidRPr="00645BB6" w:rsidRDefault="00A029EE" w:rsidP="00645BB6">
    <w:pPr>
      <w:pStyle w:val="Kopfzeile"/>
      <w:tabs>
        <w:tab w:val="center" w:pos="4678"/>
      </w:tabs>
      <w:jc w:val="left"/>
      <w:rPr>
        <w:sz w:val="16"/>
        <w:szCs w:val="16"/>
      </w:rPr>
    </w:pPr>
    <w:r>
      <w:rPr>
        <w:sz w:val="16"/>
        <w:szCs w:val="16"/>
      </w:rPr>
      <w:t>Tel. 061 467 67 67 / E-Mail: info@jauslinstebler.ch</w:t>
    </w:r>
  </w:p>
  <w:p w:rsidR="00A029EE" w:rsidRDefault="00A029EE">
    <w:pPr>
      <w:pStyle w:val="Fuzeile"/>
      <w:rPr>
        <w:rFonts w:cs="Arial"/>
        <w:sz w:val="2"/>
        <w:lang w:val="de-DE"/>
      </w:rPr>
    </w:pPr>
  </w:p>
  <w:p w:rsidR="00A029EE" w:rsidRDefault="00A029EE">
    <w:pPr>
      <w:pStyle w:val="Fuzeile"/>
      <w:rPr>
        <w:sz w:val="2"/>
        <w:szCs w:val="2"/>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029EE" w:rsidRPr="00813734" w:rsidRDefault="00A029EE" w:rsidP="007D3E2C">
    <w:pPr>
      <w:pStyle w:val="Fuzeile"/>
      <w:pBdr>
        <w:top w:val="single" w:sz="6" w:space="6" w:color="auto"/>
      </w:pBdr>
      <w:tabs>
        <w:tab w:val="clear" w:pos="4819"/>
        <w:tab w:val="clear" w:pos="9071"/>
        <w:tab w:val="right" w:pos="9498"/>
        <w:tab w:val="right" w:pos="21263"/>
      </w:tabs>
      <w:rPr>
        <w:sz w:val="18"/>
        <w:lang w:val="en-US"/>
      </w:rPr>
    </w:pPr>
    <w:proofErr w:type="spellStart"/>
    <w:r w:rsidRPr="00EE43EF">
      <w:rPr>
        <w:sz w:val="18"/>
        <w:lang w:val="en-US"/>
      </w:rPr>
      <w:t>Muttenz</w:t>
    </w:r>
    <w:proofErr w:type="spellEnd"/>
    <w:r w:rsidRPr="00EE43EF">
      <w:rPr>
        <w:sz w:val="18"/>
        <w:lang w:val="en-US"/>
      </w:rPr>
      <w:t>, SR</w:t>
    </w:r>
    <w:r>
      <w:rPr>
        <w:sz w:val="18"/>
        <w:lang w:val="en-US"/>
      </w:rPr>
      <w:t xml:space="preserve">, </w:t>
    </w:r>
    <w:proofErr w:type="spellStart"/>
    <w:r>
      <w:rPr>
        <w:sz w:val="18"/>
        <w:lang w:val="en-US"/>
      </w:rPr>
      <w:t>ShD</w:t>
    </w:r>
    <w:proofErr w:type="spellEnd"/>
    <w:r w:rsidRPr="00EE43EF">
      <w:rPr>
        <w:sz w:val="18"/>
        <w:lang w:val="en-US"/>
      </w:rPr>
      <w:t xml:space="preserve">, </w:t>
    </w:r>
    <w:r>
      <w:rPr>
        <w:sz w:val="18"/>
        <w:lang w:val="en-US"/>
      </w:rPr>
      <w:t>02.02.2016, 14.06.2017</w:t>
    </w:r>
    <w:r w:rsidRPr="00813734">
      <w:rPr>
        <w:sz w:val="18"/>
        <w:lang w:val="en-US"/>
      </w:rPr>
      <w:tab/>
    </w:r>
    <w:r w:rsidRPr="002957AB">
      <w:rPr>
        <w:sz w:val="18"/>
        <w:lang w:val="en-US"/>
      </w:rPr>
      <w:t>p:\701323\02_vkjs</w:t>
    </w:r>
    <w:r>
      <w:rPr>
        <w:sz w:val="18"/>
        <w:lang w:val="en-US"/>
      </w:rPr>
      <w:t>\no\no-9\2017 06 14- no-9 - v0.2</w:t>
    </w:r>
    <w:r w:rsidRPr="002957AB">
      <w:rPr>
        <w:sz w:val="18"/>
        <w:lang w:val="en-US"/>
      </w:rPr>
      <w:t>.docx</w: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029EE" w:rsidRPr="00813734" w:rsidRDefault="00A029EE" w:rsidP="002957AB">
    <w:pPr>
      <w:pStyle w:val="Fuzeile"/>
      <w:pBdr>
        <w:top w:val="single" w:sz="6" w:space="6" w:color="auto"/>
      </w:pBdr>
      <w:tabs>
        <w:tab w:val="clear" w:pos="4819"/>
        <w:tab w:val="clear" w:pos="9071"/>
        <w:tab w:val="right" w:pos="9498"/>
      </w:tabs>
      <w:rPr>
        <w:sz w:val="18"/>
        <w:lang w:val="en-US"/>
      </w:rPr>
    </w:pPr>
    <w:r w:rsidRPr="00EE43EF">
      <w:rPr>
        <w:sz w:val="18"/>
        <w:lang w:val="en-US"/>
      </w:rPr>
      <w:t>Muttenz, SR</w:t>
    </w:r>
    <w:r>
      <w:rPr>
        <w:sz w:val="18"/>
        <w:lang w:val="en-US"/>
      </w:rPr>
      <w:t>, ShD</w:t>
    </w:r>
    <w:r w:rsidRPr="00EE43EF">
      <w:rPr>
        <w:sz w:val="18"/>
        <w:lang w:val="en-US"/>
      </w:rPr>
      <w:t xml:space="preserve">, </w:t>
    </w:r>
    <w:r>
      <w:rPr>
        <w:sz w:val="18"/>
        <w:lang w:val="en-US"/>
      </w:rPr>
      <w:t>02.02.2016</w:t>
    </w:r>
    <w:r w:rsidRPr="00813734">
      <w:rPr>
        <w:sz w:val="18"/>
        <w:lang w:val="en-US"/>
      </w:rPr>
      <w:tab/>
    </w:r>
    <w:r w:rsidRPr="002957AB">
      <w:rPr>
        <w:sz w:val="18"/>
        <w:lang w:val="en-US"/>
      </w:rPr>
      <w:t>p:\701323\02_vkjs\no\no-9\2016 01 29- no-9 - v0.1.docx</w:t>
    </w:r>
  </w:p>
  <w:p w:rsidR="00A029EE" w:rsidRPr="00EE43EF" w:rsidRDefault="00A029EE">
    <w:pPr>
      <w:pStyle w:val="Fuzeile"/>
      <w:rPr>
        <w:rFonts w:cs="Arial"/>
        <w:sz w:val="2"/>
        <w:lang w:val="en-US"/>
      </w:rPr>
    </w:pPr>
  </w:p>
  <w:p w:rsidR="00A029EE" w:rsidRPr="00EE43EF" w:rsidRDefault="00A029EE">
    <w:pPr>
      <w:pStyle w:val="Fuzeile"/>
      <w:rPr>
        <w:sz w:val="2"/>
        <w:szCs w:val="2"/>
        <w:lang w:val="en-US"/>
      </w:rP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029EE" w:rsidRPr="00813734" w:rsidRDefault="00A029EE" w:rsidP="007D3E2C">
    <w:pPr>
      <w:pStyle w:val="Fuzeile"/>
      <w:pBdr>
        <w:top w:val="single" w:sz="6" w:space="6" w:color="auto"/>
      </w:pBdr>
      <w:tabs>
        <w:tab w:val="clear" w:pos="4819"/>
        <w:tab w:val="clear" w:pos="9071"/>
        <w:tab w:val="right" w:pos="9498"/>
        <w:tab w:val="right" w:pos="21263"/>
      </w:tabs>
      <w:rPr>
        <w:sz w:val="18"/>
        <w:lang w:val="en-US"/>
      </w:rPr>
    </w:pPr>
    <w:r w:rsidRPr="00EE43EF">
      <w:rPr>
        <w:sz w:val="18"/>
        <w:lang w:val="en-US"/>
      </w:rPr>
      <w:t>Muttenz, SR</w:t>
    </w:r>
    <w:r>
      <w:rPr>
        <w:sz w:val="18"/>
        <w:lang w:val="en-US"/>
      </w:rPr>
      <w:t>, ShD</w:t>
    </w:r>
    <w:r w:rsidRPr="00EE43EF">
      <w:rPr>
        <w:sz w:val="18"/>
        <w:lang w:val="en-US"/>
      </w:rPr>
      <w:t xml:space="preserve">, </w:t>
    </w:r>
    <w:r>
      <w:rPr>
        <w:sz w:val="18"/>
        <w:lang w:val="en-US"/>
      </w:rPr>
      <w:t>02.02.2016</w:t>
    </w:r>
    <w:r w:rsidRPr="00813734">
      <w:rPr>
        <w:sz w:val="18"/>
        <w:lang w:val="en-US"/>
      </w:rPr>
      <w:tab/>
    </w:r>
    <w:r>
      <w:rPr>
        <w:sz w:val="18"/>
        <w:lang w:val="en-US"/>
      </w:rPr>
      <w:tab/>
    </w:r>
    <w:r w:rsidRPr="002957AB">
      <w:rPr>
        <w:sz w:val="18"/>
        <w:lang w:val="en-US"/>
      </w:rPr>
      <w:t>p:\701323\02_vkjs\no\no-9\2016 01 29- no-9 - v0.1.docx</w: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029EE" w:rsidRPr="00813734" w:rsidRDefault="00A029EE" w:rsidP="00450A7D">
    <w:pPr>
      <w:pStyle w:val="Fuzeile"/>
      <w:pBdr>
        <w:top w:val="single" w:sz="6" w:space="6" w:color="auto"/>
      </w:pBdr>
      <w:tabs>
        <w:tab w:val="clear" w:pos="4819"/>
        <w:tab w:val="clear" w:pos="9071"/>
        <w:tab w:val="right" w:pos="9498"/>
        <w:tab w:val="right" w:pos="21263"/>
      </w:tabs>
      <w:rPr>
        <w:sz w:val="18"/>
        <w:lang w:val="en-US"/>
      </w:rPr>
    </w:pPr>
    <w:r w:rsidRPr="00EE43EF">
      <w:rPr>
        <w:sz w:val="18"/>
        <w:lang w:val="en-US"/>
      </w:rPr>
      <w:t>Muttenz, SR</w:t>
    </w:r>
    <w:r>
      <w:rPr>
        <w:sz w:val="18"/>
        <w:lang w:val="en-US"/>
      </w:rPr>
      <w:t>, ShD</w:t>
    </w:r>
    <w:r w:rsidRPr="00EE43EF">
      <w:rPr>
        <w:sz w:val="18"/>
        <w:lang w:val="en-US"/>
      </w:rPr>
      <w:t xml:space="preserve">, </w:t>
    </w:r>
    <w:r>
      <w:rPr>
        <w:sz w:val="18"/>
        <w:lang w:val="en-US"/>
      </w:rPr>
      <w:t>02.02.2016</w:t>
    </w:r>
    <w:r w:rsidRPr="00813734">
      <w:rPr>
        <w:sz w:val="18"/>
        <w:lang w:val="en-US"/>
      </w:rPr>
      <w:tab/>
    </w:r>
    <w:r>
      <w:rPr>
        <w:sz w:val="18"/>
        <w:lang w:val="en-US"/>
      </w:rPr>
      <w:tab/>
    </w:r>
    <w:r w:rsidRPr="002957AB">
      <w:rPr>
        <w:sz w:val="18"/>
        <w:lang w:val="en-US"/>
      </w:rPr>
      <w:t>p:\701323\02_vkjs\no\no-9\2016 01 29- no-9 - v0.1.docx</w:t>
    </w:r>
  </w:p>
  <w:p w:rsidR="00A029EE" w:rsidRPr="00EE43EF" w:rsidRDefault="00A029EE">
    <w:pPr>
      <w:pStyle w:val="Fuzeile"/>
      <w:rPr>
        <w:rFonts w:cs="Arial"/>
        <w:sz w:val="2"/>
        <w:lang w:val="en-US"/>
      </w:rPr>
    </w:pPr>
  </w:p>
  <w:p w:rsidR="00A029EE" w:rsidRPr="00EE43EF" w:rsidRDefault="00A029EE">
    <w:pPr>
      <w:pStyle w:val="Fuzeile"/>
      <w:rPr>
        <w:sz w:val="2"/>
        <w:szCs w:val="2"/>
        <w:lang w:val="en-US"/>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029EE" w:rsidRDefault="00A029EE">
      <w:r>
        <w:separator/>
      </w:r>
    </w:p>
  </w:footnote>
  <w:footnote w:type="continuationSeparator" w:id="0">
    <w:p w:rsidR="00A029EE" w:rsidRDefault="00A029EE">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029EE" w:rsidRDefault="00A029EE">
    <w:pPr>
      <w:pStyle w:val="Kopfzeile"/>
      <w:framePr w:hSpace="142" w:wrap="around" w:vAnchor="text" w:hAnchor="margin" w:xAlign="right" w:y="1"/>
      <w:jc w:val="right"/>
      <w:rPr>
        <w:sz w:val="16"/>
      </w:rPr>
    </w:pPr>
    <w:r>
      <w:rPr>
        <w:rStyle w:val="Seitenzahl"/>
        <w:sz w:val="16"/>
      </w:rPr>
      <w:fldChar w:fldCharType="begin"/>
    </w:r>
    <w:r>
      <w:rPr>
        <w:rStyle w:val="Seitenzahl"/>
        <w:sz w:val="16"/>
      </w:rPr>
      <w:instrText xml:space="preserve"> PAGE </w:instrText>
    </w:r>
    <w:r>
      <w:rPr>
        <w:rStyle w:val="Seitenzahl"/>
        <w:sz w:val="16"/>
      </w:rPr>
      <w:fldChar w:fldCharType="separate"/>
    </w:r>
    <w:r w:rsidR="00872046">
      <w:rPr>
        <w:rStyle w:val="Seitenzahl"/>
        <w:noProof/>
        <w:sz w:val="16"/>
      </w:rPr>
      <w:t>40</w:t>
    </w:r>
    <w:r>
      <w:rPr>
        <w:rStyle w:val="Seitenzahl"/>
        <w:sz w:val="16"/>
      </w:rPr>
      <w:fldChar w:fldCharType="end"/>
    </w:r>
  </w:p>
  <w:p w:rsidR="00A029EE" w:rsidRDefault="00A029EE" w:rsidP="00717EFC">
    <w:pPr>
      <w:pStyle w:val="Kopfzeile"/>
      <w:tabs>
        <w:tab w:val="center" w:pos="4678"/>
      </w:tabs>
      <w:jc w:val="left"/>
      <w:rPr>
        <w:b/>
        <w:vertAlign w:val="superscript"/>
      </w:rPr>
    </w:pPr>
    <w:r w:rsidRPr="00F31B3F">
      <w:rPr>
        <w:b/>
      </w:rPr>
      <w:t>INGE EP</w:t>
    </w:r>
    <w:r>
      <w:rPr>
        <w:b/>
      </w:rPr>
      <w:t>SI</w:t>
    </w:r>
  </w:p>
  <w:p w:rsidR="00A029EE" w:rsidRPr="00645BB6" w:rsidRDefault="00A029EE" w:rsidP="00717EFC">
    <w:pPr>
      <w:pStyle w:val="Kopfzeile"/>
      <w:tabs>
        <w:tab w:val="center" w:pos="4678"/>
      </w:tabs>
      <w:jc w:val="left"/>
      <w:rPr>
        <w:sz w:val="16"/>
        <w:szCs w:val="16"/>
      </w:rPr>
    </w:pPr>
    <w:r w:rsidRPr="00645BB6">
      <w:rPr>
        <w:sz w:val="16"/>
        <w:szCs w:val="16"/>
      </w:rPr>
      <w:t>c/o Jauslin + Stebler Ingenieure AG</w:t>
    </w:r>
  </w:p>
  <w:p w:rsidR="00A029EE" w:rsidRDefault="00A029EE">
    <w:pPr>
      <w:pStyle w:val="Kopfzeile"/>
      <w:pBdr>
        <w:bottom w:val="single" w:sz="6" w:space="6" w:color="auto"/>
      </w:pBdr>
      <w:rPr>
        <w:sz w:val="16"/>
      </w:rPr>
    </w:pPr>
    <w:r>
      <w:rPr>
        <w:sz w:val="16"/>
      </w:rPr>
      <w:t>Verfasser: St. Roth (JSAG)</w:t>
    </w:r>
  </w:p>
  <w:p w:rsidR="00A029EE" w:rsidRDefault="00A029EE">
    <w:pPr>
      <w:pStyle w:val="Kopfzeile"/>
      <w:rPr>
        <w:sz w:val="16"/>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029EE" w:rsidRDefault="00A029EE" w:rsidP="00A36DF2">
    <w:pPr>
      <w:pStyle w:val="Kopfzeile"/>
      <w:tabs>
        <w:tab w:val="left" w:pos="4157"/>
        <w:tab w:val="center" w:pos="4678"/>
        <w:tab w:val="center" w:pos="4763"/>
      </w:tabs>
      <w:spacing w:after="240"/>
      <w:jc w:val="left"/>
      <w:rPr>
        <w:b/>
        <w:vertAlign w:val="superscript"/>
      </w:rPr>
    </w:pPr>
    <w:r>
      <w:rPr>
        <w:b/>
        <w:noProof/>
        <w:vertAlign w:val="superscript"/>
        <w:lang w:eastAsia="de-CH"/>
      </w:rPr>
      <w:drawing>
        <wp:inline distT="0" distB="0" distL="0" distR="0" wp14:anchorId="665731B6" wp14:editId="3A1B0DB3">
          <wp:extent cx="5940564" cy="719329"/>
          <wp:effectExtent l="0" t="0" r="3175" b="508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GE Logo EPSI Seite 1.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5940564" cy="719329"/>
                  </a:xfrm>
                  <a:prstGeom prst="rect">
                    <a:avLst/>
                  </a:prstGeom>
                </pic:spPr>
              </pic:pic>
            </a:graphicData>
          </a:graphic>
        </wp:inline>
      </w:drawing>
    </w:r>
  </w:p>
  <w:p w:rsidR="00A029EE" w:rsidRPr="00544441" w:rsidRDefault="00A029EE" w:rsidP="00E91A22">
    <w:pPr>
      <w:pStyle w:val="Kopfzeile"/>
      <w:pBdr>
        <w:bottom w:val="single" w:sz="4" w:space="1" w:color="auto"/>
      </w:pBdr>
      <w:rPr>
        <w:sz w:val="6"/>
        <w:szCs w:val="6"/>
      </w:rPr>
    </w:pPr>
  </w:p>
  <w:p w:rsidR="00A029EE" w:rsidRDefault="00A029EE">
    <w:pPr>
      <w:pStyle w:val="Kopfzeile"/>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029EE" w:rsidRDefault="00A029EE">
    <w:pPr>
      <w:pStyle w:val="Kopfzeile"/>
      <w:framePr w:hSpace="142" w:wrap="around" w:vAnchor="text" w:hAnchor="margin" w:xAlign="right" w:y="1"/>
      <w:jc w:val="right"/>
      <w:rPr>
        <w:sz w:val="16"/>
      </w:rPr>
    </w:pPr>
    <w:r>
      <w:rPr>
        <w:rStyle w:val="Seitenzahl"/>
        <w:sz w:val="16"/>
      </w:rPr>
      <w:fldChar w:fldCharType="begin"/>
    </w:r>
    <w:r>
      <w:rPr>
        <w:rStyle w:val="Seitenzahl"/>
        <w:sz w:val="16"/>
      </w:rPr>
      <w:instrText xml:space="preserve"> PAGE </w:instrText>
    </w:r>
    <w:r>
      <w:rPr>
        <w:rStyle w:val="Seitenzahl"/>
        <w:sz w:val="16"/>
      </w:rPr>
      <w:fldChar w:fldCharType="separate"/>
    </w:r>
    <w:r w:rsidR="00105997">
      <w:rPr>
        <w:rStyle w:val="Seitenzahl"/>
        <w:noProof/>
        <w:sz w:val="16"/>
      </w:rPr>
      <w:t>40</w:t>
    </w:r>
    <w:r>
      <w:rPr>
        <w:rStyle w:val="Seitenzahl"/>
        <w:sz w:val="16"/>
      </w:rPr>
      <w:fldChar w:fldCharType="end"/>
    </w:r>
  </w:p>
  <w:p w:rsidR="00A029EE" w:rsidRDefault="00A029EE" w:rsidP="00717EFC">
    <w:pPr>
      <w:pStyle w:val="Kopfzeile"/>
      <w:tabs>
        <w:tab w:val="center" w:pos="4678"/>
      </w:tabs>
      <w:jc w:val="left"/>
      <w:rPr>
        <w:b/>
        <w:vertAlign w:val="superscript"/>
      </w:rPr>
    </w:pPr>
    <w:r w:rsidRPr="00F31B3F">
      <w:rPr>
        <w:b/>
      </w:rPr>
      <w:t>INGE EP</w:t>
    </w:r>
    <w:r>
      <w:rPr>
        <w:b/>
      </w:rPr>
      <w:t>SI</w:t>
    </w:r>
  </w:p>
  <w:p w:rsidR="00A029EE" w:rsidRPr="00645BB6" w:rsidRDefault="00A029EE" w:rsidP="00717EFC">
    <w:pPr>
      <w:pStyle w:val="Kopfzeile"/>
      <w:tabs>
        <w:tab w:val="center" w:pos="4678"/>
      </w:tabs>
      <w:jc w:val="left"/>
      <w:rPr>
        <w:sz w:val="16"/>
        <w:szCs w:val="16"/>
      </w:rPr>
    </w:pPr>
    <w:r w:rsidRPr="00645BB6">
      <w:rPr>
        <w:sz w:val="16"/>
        <w:szCs w:val="16"/>
      </w:rPr>
      <w:t xml:space="preserve">c/o </w:t>
    </w:r>
    <w:r w:rsidRPr="00813734">
      <w:rPr>
        <w:rFonts w:ascii="Franklin Gothic Medium Cond" w:hAnsi="Franklin Gothic Medium Cond"/>
        <w:color w:val="484848"/>
        <w:sz w:val="22"/>
        <w:szCs w:val="22"/>
      </w:rPr>
      <w:t>JAUSLIN STEBLER AG</w:t>
    </w:r>
  </w:p>
  <w:p w:rsidR="00A029EE" w:rsidRDefault="00A029EE">
    <w:pPr>
      <w:pStyle w:val="Kopfzeile"/>
      <w:pBdr>
        <w:bottom w:val="single" w:sz="6" w:space="6" w:color="auto"/>
      </w:pBdr>
      <w:rPr>
        <w:sz w:val="16"/>
      </w:rPr>
    </w:pPr>
    <w:r>
      <w:rPr>
        <w:sz w:val="16"/>
      </w:rPr>
      <w:t>Verfasser: St. Roth (JS) und  B. Schädler (AeBo)</w:t>
    </w:r>
  </w:p>
  <w:p w:rsidR="00A029EE" w:rsidRDefault="00A029EE">
    <w:pPr>
      <w:pStyle w:val="Kopfzeile"/>
      <w:rPr>
        <w:sz w:val="16"/>
      </w:rP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029EE" w:rsidRDefault="00A029EE" w:rsidP="004A6C41">
    <w:pPr>
      <w:pStyle w:val="Kopfzeile"/>
      <w:tabs>
        <w:tab w:val="center" w:pos="4678"/>
      </w:tabs>
      <w:ind w:right="-398"/>
      <w:jc w:val="left"/>
      <w:rPr>
        <w:b/>
        <w:vertAlign w:val="superscript"/>
      </w:rPr>
    </w:pPr>
    <w:r w:rsidRPr="00F31B3F">
      <w:rPr>
        <w:b/>
      </w:rPr>
      <w:t>INGE EP</w:t>
    </w:r>
    <w:r>
      <w:rPr>
        <w:b/>
      </w:rPr>
      <w:t>SI</w:t>
    </w:r>
    <w:r>
      <w:rPr>
        <w:b/>
      </w:rPr>
      <w:tab/>
    </w:r>
    <w:r>
      <w:rPr>
        <w:b/>
      </w:rPr>
      <w:tab/>
    </w:r>
    <w:r>
      <w:rPr>
        <w:b/>
      </w:rPr>
      <w:tab/>
    </w:r>
  </w:p>
  <w:p w:rsidR="00A029EE" w:rsidRPr="00645BB6" w:rsidRDefault="00A029EE" w:rsidP="00C20E4A">
    <w:pPr>
      <w:pStyle w:val="Kopfzeile"/>
      <w:tabs>
        <w:tab w:val="center" w:pos="4678"/>
      </w:tabs>
      <w:jc w:val="left"/>
      <w:rPr>
        <w:sz w:val="16"/>
        <w:szCs w:val="16"/>
      </w:rPr>
    </w:pPr>
    <w:r w:rsidRPr="00645BB6">
      <w:rPr>
        <w:sz w:val="16"/>
        <w:szCs w:val="16"/>
      </w:rPr>
      <w:t>c/o Jauslin + Stebler Ingenieure AG</w:t>
    </w:r>
  </w:p>
  <w:p w:rsidR="00A029EE" w:rsidRDefault="00A029EE" w:rsidP="004A6C41">
    <w:pPr>
      <w:pStyle w:val="Kopfzeile"/>
      <w:pBdr>
        <w:bottom w:val="single" w:sz="6" w:space="6" w:color="auto"/>
      </w:pBdr>
      <w:ind w:right="-256"/>
      <w:rPr>
        <w:sz w:val="16"/>
      </w:rPr>
    </w:pPr>
    <w:r>
      <w:rPr>
        <w:sz w:val="16"/>
      </w:rPr>
      <w:t>Verfasser: St. Roth (JSAG) und  B. Schädler (AeBo)</w:t>
    </w:r>
    <w:r>
      <w:rPr>
        <w:sz w:val="16"/>
      </w:rPr>
      <w:tab/>
    </w:r>
    <w:r>
      <w:rPr>
        <w:sz w:val="16"/>
      </w:rPr>
      <w:tab/>
    </w:r>
    <w:r>
      <w:rPr>
        <w:sz w:val="16"/>
      </w:rPr>
      <w:tab/>
    </w:r>
    <w:r>
      <w:rPr>
        <w:sz w:val="16"/>
      </w:rPr>
      <w:tab/>
    </w:r>
    <w:r>
      <w:rPr>
        <w:sz w:val="16"/>
      </w:rPr>
      <w:tab/>
    </w:r>
    <w:r>
      <w:rPr>
        <w:sz w:val="16"/>
      </w:rPr>
      <w:tab/>
    </w:r>
    <w:r>
      <w:rPr>
        <w:sz w:val="16"/>
      </w:rPr>
      <w:tab/>
    </w:r>
    <w:r>
      <w:rPr>
        <w:sz w:val="16"/>
      </w:rPr>
      <w:tab/>
    </w:r>
    <w:r>
      <w:rPr>
        <w:sz w:val="16"/>
      </w:rPr>
      <w:tab/>
    </w:r>
    <w:r>
      <w:rPr>
        <w:sz w:val="16"/>
      </w:rPr>
      <w:tab/>
    </w:r>
    <w:r>
      <w:rPr>
        <w:sz w:val="16"/>
      </w:rPr>
      <w:tab/>
    </w:r>
    <w:r>
      <w:rPr>
        <w:sz w:val="16"/>
      </w:rPr>
      <w:tab/>
    </w:r>
    <w:r>
      <w:rPr>
        <w:sz w:val="16"/>
      </w:rPr>
      <w:tab/>
    </w:r>
    <w:r>
      <w:rPr>
        <w:sz w:val="16"/>
      </w:rPr>
      <w:tab/>
    </w:r>
    <w:r>
      <w:rPr>
        <w:sz w:val="16"/>
      </w:rPr>
      <w:tab/>
    </w:r>
    <w:r>
      <w:rPr>
        <w:sz w:val="16"/>
      </w:rPr>
      <w:tab/>
    </w:r>
    <w:r>
      <w:rPr>
        <w:sz w:val="16"/>
      </w:rPr>
      <w:tab/>
    </w:r>
    <w:r>
      <w:rPr>
        <w:sz w:val="16"/>
      </w:rPr>
      <w:tab/>
    </w:r>
    <w:r>
      <w:rPr>
        <w:sz w:val="16"/>
      </w:rPr>
      <w:tab/>
      <w:t>Beilage 1</w:t>
    </w:r>
  </w:p>
  <w:p w:rsidR="00A029EE" w:rsidRDefault="00A029EE" w:rsidP="00C20E4A">
    <w:pPr>
      <w:pStyle w:val="Kopfzeile"/>
      <w:rPr>
        <w:sz w:val="16"/>
      </w:rPr>
    </w:pPr>
  </w:p>
  <w:p w:rsidR="00A029EE" w:rsidRPr="00C20E4A" w:rsidRDefault="00A029EE" w:rsidP="00C20E4A">
    <w:pPr>
      <w:pStyle w:val="Kopfzeile"/>
      <w:rPr>
        <w:sz w:val="16"/>
      </w:rP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029EE" w:rsidRPr="00450A7D" w:rsidRDefault="00A029EE" w:rsidP="00450A7D">
    <w:pPr>
      <w:framePr w:hSpace="142" w:wrap="around" w:vAnchor="text" w:hAnchor="margin" w:xAlign="right" w:y="1"/>
      <w:tabs>
        <w:tab w:val="center" w:pos="4819"/>
        <w:tab w:val="right" w:pos="9071"/>
      </w:tabs>
      <w:jc w:val="right"/>
      <w:rPr>
        <w:sz w:val="16"/>
      </w:rPr>
    </w:pPr>
    <w:r w:rsidRPr="00450A7D">
      <w:rPr>
        <w:sz w:val="16"/>
      </w:rPr>
      <w:fldChar w:fldCharType="begin"/>
    </w:r>
    <w:r w:rsidRPr="00450A7D">
      <w:rPr>
        <w:sz w:val="16"/>
      </w:rPr>
      <w:instrText xml:space="preserve"> PAGE </w:instrText>
    </w:r>
    <w:r w:rsidRPr="00450A7D">
      <w:rPr>
        <w:sz w:val="16"/>
      </w:rPr>
      <w:fldChar w:fldCharType="separate"/>
    </w:r>
    <w:r w:rsidR="00105997">
      <w:rPr>
        <w:noProof/>
        <w:sz w:val="16"/>
      </w:rPr>
      <w:t>39</w:t>
    </w:r>
    <w:r w:rsidRPr="00450A7D">
      <w:rPr>
        <w:sz w:val="16"/>
      </w:rPr>
      <w:fldChar w:fldCharType="end"/>
    </w:r>
  </w:p>
  <w:p w:rsidR="00A029EE" w:rsidRDefault="00A029EE" w:rsidP="001A201F">
    <w:pPr>
      <w:pStyle w:val="Kopfzeile"/>
      <w:tabs>
        <w:tab w:val="center" w:pos="4678"/>
      </w:tabs>
      <w:jc w:val="left"/>
      <w:rPr>
        <w:b/>
        <w:vertAlign w:val="superscript"/>
      </w:rPr>
    </w:pPr>
    <w:r w:rsidRPr="00F31B3F">
      <w:rPr>
        <w:b/>
      </w:rPr>
      <w:t>INGE EP</w:t>
    </w:r>
    <w:r>
      <w:rPr>
        <w:b/>
      </w:rPr>
      <w:t>SI</w:t>
    </w:r>
  </w:p>
  <w:p w:rsidR="00A029EE" w:rsidRPr="00645BB6" w:rsidRDefault="00A029EE" w:rsidP="001A201F">
    <w:pPr>
      <w:pStyle w:val="Kopfzeile"/>
      <w:tabs>
        <w:tab w:val="center" w:pos="4678"/>
      </w:tabs>
      <w:jc w:val="left"/>
      <w:rPr>
        <w:sz w:val="16"/>
        <w:szCs w:val="16"/>
      </w:rPr>
    </w:pPr>
    <w:r w:rsidRPr="00645BB6">
      <w:rPr>
        <w:sz w:val="16"/>
        <w:szCs w:val="16"/>
      </w:rPr>
      <w:t xml:space="preserve">c/o </w:t>
    </w:r>
    <w:r w:rsidRPr="00813734">
      <w:rPr>
        <w:rFonts w:ascii="Franklin Gothic Medium Cond" w:hAnsi="Franklin Gothic Medium Cond"/>
        <w:color w:val="484848"/>
        <w:sz w:val="22"/>
        <w:szCs w:val="22"/>
      </w:rPr>
      <w:t>JAUSLIN STEBLER AG</w:t>
    </w:r>
  </w:p>
  <w:p w:rsidR="00A029EE" w:rsidRDefault="00A029EE" w:rsidP="001A201F">
    <w:pPr>
      <w:pStyle w:val="Kopfzeile"/>
      <w:pBdr>
        <w:bottom w:val="single" w:sz="6" w:space="6" w:color="auto"/>
      </w:pBdr>
      <w:rPr>
        <w:sz w:val="16"/>
      </w:rPr>
    </w:pPr>
    <w:r>
      <w:rPr>
        <w:sz w:val="16"/>
      </w:rPr>
      <w:t>Verfasser: St. Roth (JS) und  B. Schädler (AeBo)</w:t>
    </w:r>
  </w:p>
  <w:p w:rsidR="00A029EE" w:rsidRDefault="00A029EE" w:rsidP="001A201F">
    <w:pPr>
      <w:pStyle w:val="Kopfzeile"/>
      <w:rPr>
        <w:sz w:val="16"/>
      </w:rPr>
    </w:pPr>
  </w:p>
  <w:p w:rsidR="00A029EE" w:rsidRPr="001A201F" w:rsidRDefault="00A029EE" w:rsidP="001A201F">
    <w:pPr>
      <w:pStyle w:val="Kopfzeile"/>
      <w:rPr>
        <w:b/>
        <w:sz w:val="22"/>
      </w:rPr>
    </w:pPr>
    <w:r w:rsidRPr="001A201F">
      <w:rPr>
        <w:b/>
        <w:sz w:val="22"/>
      </w:rPr>
      <w:t>ANHANG</w:t>
    </w:r>
  </w:p>
  <w:p w:rsidR="00A029EE" w:rsidRPr="001A201F" w:rsidRDefault="00A029EE" w:rsidP="001A201F">
    <w:pPr>
      <w:pStyle w:val="Kopfzeil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2"/>
    <w:multiLevelType w:val="singleLevel"/>
    <w:tmpl w:val="2B78050A"/>
    <w:lvl w:ilvl="0">
      <w:start w:val="1"/>
      <w:numFmt w:val="bullet"/>
      <w:pStyle w:val="Aufzhlungszeichen3"/>
      <w:lvlText w:val=""/>
      <w:lvlJc w:val="left"/>
      <w:pPr>
        <w:tabs>
          <w:tab w:val="num" w:pos="992"/>
        </w:tabs>
        <w:ind w:left="992" w:hanging="426"/>
      </w:pPr>
      <w:rPr>
        <w:rFonts w:ascii="Symbol" w:hAnsi="Symbol" w:hint="default"/>
      </w:rPr>
    </w:lvl>
  </w:abstractNum>
  <w:abstractNum w:abstractNumId="1">
    <w:nsid w:val="FFFFFF83"/>
    <w:multiLevelType w:val="singleLevel"/>
    <w:tmpl w:val="0C90574A"/>
    <w:lvl w:ilvl="0">
      <w:start w:val="1"/>
      <w:numFmt w:val="bullet"/>
      <w:pStyle w:val="Aufzhlungszeichen2"/>
      <w:lvlText w:val="-"/>
      <w:lvlJc w:val="left"/>
      <w:pPr>
        <w:tabs>
          <w:tab w:val="num" w:pos="709"/>
        </w:tabs>
        <w:ind w:left="709" w:hanging="426"/>
      </w:pPr>
      <w:rPr>
        <w:rFonts w:ascii="font229" w:hAnsi="font229" w:hint="default"/>
      </w:rPr>
    </w:lvl>
  </w:abstractNum>
  <w:abstractNum w:abstractNumId="2">
    <w:nsid w:val="0F1E2160"/>
    <w:multiLevelType w:val="hybridMultilevel"/>
    <w:tmpl w:val="1CAAFCDA"/>
    <w:lvl w:ilvl="0" w:tplc="0807000F">
      <w:start w:val="1"/>
      <w:numFmt w:val="decimal"/>
      <w:lvlText w:val="%1."/>
      <w:lvlJc w:val="left"/>
      <w:pPr>
        <w:ind w:left="360" w:hanging="360"/>
      </w:pPr>
      <w:rPr>
        <w:rFonts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3">
    <w:nsid w:val="409E2D46"/>
    <w:multiLevelType w:val="multilevel"/>
    <w:tmpl w:val="08070025"/>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4">
    <w:nsid w:val="4FD67822"/>
    <w:multiLevelType w:val="hybridMultilevel"/>
    <w:tmpl w:val="FA52AF70"/>
    <w:lvl w:ilvl="0" w:tplc="ECD67A00">
      <w:start w:val="1"/>
      <w:numFmt w:val="bullet"/>
      <w:lvlText w:val="-"/>
      <w:lvlJc w:val="left"/>
      <w:pPr>
        <w:ind w:left="360" w:hanging="360"/>
      </w:pPr>
      <w:rPr>
        <w:rFonts w:ascii="Courier New" w:hAnsi="Courier New"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5">
    <w:nsid w:val="5DEE2E72"/>
    <w:multiLevelType w:val="hybridMultilevel"/>
    <w:tmpl w:val="101AFCAA"/>
    <w:lvl w:ilvl="0" w:tplc="A518F6A6">
      <w:start w:val="1"/>
      <w:numFmt w:val="bullet"/>
      <w:pStyle w:val="Aufzhlungszeichen"/>
      <w:lvlText w:val=""/>
      <w:lvlJc w:val="left"/>
      <w:pPr>
        <w:tabs>
          <w:tab w:val="num" w:pos="360"/>
        </w:tabs>
        <w:ind w:left="284" w:hanging="284"/>
      </w:pPr>
      <w:rPr>
        <w:rFonts w:ascii="Symbol" w:hAnsi="Symbol" w:hint="default"/>
      </w:rPr>
    </w:lvl>
    <w:lvl w:ilvl="1" w:tplc="75C0C070">
      <w:start w:val="1"/>
      <w:numFmt w:val="bullet"/>
      <w:lvlText w:val=""/>
      <w:lvlJc w:val="left"/>
      <w:pPr>
        <w:tabs>
          <w:tab w:val="num" w:pos="425"/>
        </w:tabs>
        <w:ind w:left="425" w:hanging="425"/>
      </w:pPr>
      <w:rPr>
        <w:rFonts w:ascii="Symbol" w:hAnsi="Symbol" w:hint="default"/>
      </w:rPr>
    </w:lvl>
    <w:lvl w:ilvl="2" w:tplc="04070005">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6">
    <w:nsid w:val="672127B3"/>
    <w:multiLevelType w:val="hybridMultilevel"/>
    <w:tmpl w:val="F3521ED4"/>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7">
    <w:nsid w:val="7E62471B"/>
    <w:multiLevelType w:val="hybridMultilevel"/>
    <w:tmpl w:val="39AC0282"/>
    <w:lvl w:ilvl="0" w:tplc="CEAAF208">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num w:numId="1">
    <w:abstractNumId w:val="5"/>
  </w:num>
  <w:num w:numId="2">
    <w:abstractNumId w:val="1"/>
  </w:num>
  <w:num w:numId="3">
    <w:abstractNumId w:val="0"/>
  </w:num>
  <w:num w:numId="4">
    <w:abstractNumId w:val="4"/>
  </w:num>
  <w:num w:numId="5">
    <w:abstractNumId w:val="2"/>
  </w:num>
  <w:num w:numId="6">
    <w:abstractNumId w:val="3"/>
  </w:num>
  <w:num w:numId="7">
    <w:abstractNumId w:val="7"/>
  </w:num>
  <w:num w:numId="8">
    <w:abstractNumId w:val="6"/>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intFractionalCharacterWidth/>
  <w:hideSpellingErrors/>
  <w:hideGrammaticalErrors/>
  <w:proofState w:spelling="clean" w:grammar="clean"/>
  <w:trackRevisions/>
  <w:defaultTabStop w:val="709"/>
  <w:autoHyphenation/>
  <w:hyphenationZone w:val="142"/>
  <w:drawingGridHorizontalSpacing w:val="110"/>
  <w:drawingGridVerticalSpacing w:val="299"/>
  <w:displayHorizontalDrawingGridEvery w:val="2"/>
  <w:displayVerticalDrawingGridEvery w:val="0"/>
  <w:noPunctuationKerning/>
  <w:characterSpacingControl w:val="doNotCompress"/>
  <w:hdrShapeDefaults>
    <o:shapedefaults v:ext="edit" spidmax="6145"/>
  </w:hdrShapeDefaults>
  <w:footnotePr>
    <w:footnote w:id="-1"/>
    <w:footnote w:id="0"/>
  </w:footnotePr>
  <w:endnotePr>
    <w:endnote w:id="-1"/>
    <w:endnote w:id="0"/>
  </w:endnotePr>
  <w:compat>
    <w:spaceForUL/>
    <w:balanceSingleByteDoubleByteWidth/>
    <w:doNotLeaveBackslashAlone/>
    <w:ulTrailSpace/>
    <w:doNotExpandShiftReturn/>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IPSpeechSession$" w:val="FALSE"/>
    <w:docVar w:name="IPSpeechSessionSaved$" w:val="FALSE"/>
  </w:docVars>
  <w:rsids>
    <w:rsidRoot w:val="00715A2E"/>
    <w:rsid w:val="00000748"/>
    <w:rsid w:val="00001F94"/>
    <w:rsid w:val="000046E1"/>
    <w:rsid w:val="00005098"/>
    <w:rsid w:val="00007D2D"/>
    <w:rsid w:val="0001398F"/>
    <w:rsid w:val="00014B0E"/>
    <w:rsid w:val="00030F5F"/>
    <w:rsid w:val="000317E5"/>
    <w:rsid w:val="00036E2F"/>
    <w:rsid w:val="00041214"/>
    <w:rsid w:val="00042D28"/>
    <w:rsid w:val="000437E2"/>
    <w:rsid w:val="00045E4F"/>
    <w:rsid w:val="000537D0"/>
    <w:rsid w:val="000543BD"/>
    <w:rsid w:val="00062317"/>
    <w:rsid w:val="000628C0"/>
    <w:rsid w:val="00064DC6"/>
    <w:rsid w:val="00067848"/>
    <w:rsid w:val="00071D6A"/>
    <w:rsid w:val="00071F8A"/>
    <w:rsid w:val="00083D69"/>
    <w:rsid w:val="0008500F"/>
    <w:rsid w:val="00085A42"/>
    <w:rsid w:val="0008661C"/>
    <w:rsid w:val="000959C7"/>
    <w:rsid w:val="000A3997"/>
    <w:rsid w:val="000A520C"/>
    <w:rsid w:val="000B30F5"/>
    <w:rsid w:val="000B4A9F"/>
    <w:rsid w:val="000B7581"/>
    <w:rsid w:val="000C65C5"/>
    <w:rsid w:val="000D1FA6"/>
    <w:rsid w:val="000D44DF"/>
    <w:rsid w:val="000D51C2"/>
    <w:rsid w:val="000E0315"/>
    <w:rsid w:val="000E1079"/>
    <w:rsid w:val="000E10DF"/>
    <w:rsid w:val="000E19EF"/>
    <w:rsid w:val="000E5CC5"/>
    <w:rsid w:val="000F19E2"/>
    <w:rsid w:val="000F6E0F"/>
    <w:rsid w:val="000F7EEB"/>
    <w:rsid w:val="00102A3F"/>
    <w:rsid w:val="001052D6"/>
    <w:rsid w:val="00105997"/>
    <w:rsid w:val="00107A54"/>
    <w:rsid w:val="00111844"/>
    <w:rsid w:val="00111F0F"/>
    <w:rsid w:val="001143E1"/>
    <w:rsid w:val="00120E99"/>
    <w:rsid w:val="0012265B"/>
    <w:rsid w:val="001268A6"/>
    <w:rsid w:val="00132FCB"/>
    <w:rsid w:val="001354E1"/>
    <w:rsid w:val="0013653F"/>
    <w:rsid w:val="00136CCD"/>
    <w:rsid w:val="00141829"/>
    <w:rsid w:val="00142357"/>
    <w:rsid w:val="001469F9"/>
    <w:rsid w:val="00151C63"/>
    <w:rsid w:val="00152FA2"/>
    <w:rsid w:val="0015484A"/>
    <w:rsid w:val="0015572F"/>
    <w:rsid w:val="00160F33"/>
    <w:rsid w:val="001634B2"/>
    <w:rsid w:val="001734C0"/>
    <w:rsid w:val="00174D44"/>
    <w:rsid w:val="00175FFE"/>
    <w:rsid w:val="00180B02"/>
    <w:rsid w:val="0018178F"/>
    <w:rsid w:val="00181903"/>
    <w:rsid w:val="00183082"/>
    <w:rsid w:val="00186873"/>
    <w:rsid w:val="0018773E"/>
    <w:rsid w:val="001908FE"/>
    <w:rsid w:val="001939DA"/>
    <w:rsid w:val="00194D30"/>
    <w:rsid w:val="001972B8"/>
    <w:rsid w:val="001A201F"/>
    <w:rsid w:val="001A21CE"/>
    <w:rsid w:val="001A47BB"/>
    <w:rsid w:val="001A5F90"/>
    <w:rsid w:val="001A6D8F"/>
    <w:rsid w:val="001C58A7"/>
    <w:rsid w:val="001D232A"/>
    <w:rsid w:val="001D3B79"/>
    <w:rsid w:val="001D5A46"/>
    <w:rsid w:val="001E0C5A"/>
    <w:rsid w:val="001E11A4"/>
    <w:rsid w:val="001E2421"/>
    <w:rsid w:val="001E7EE0"/>
    <w:rsid w:val="001F00AC"/>
    <w:rsid w:val="001F00B2"/>
    <w:rsid w:val="001F4142"/>
    <w:rsid w:val="00201B55"/>
    <w:rsid w:val="00202487"/>
    <w:rsid w:val="00203878"/>
    <w:rsid w:val="002050C1"/>
    <w:rsid w:val="002053CD"/>
    <w:rsid w:val="00207ED1"/>
    <w:rsid w:val="002211CE"/>
    <w:rsid w:val="002317D7"/>
    <w:rsid w:val="00234788"/>
    <w:rsid w:val="00236082"/>
    <w:rsid w:val="0023758F"/>
    <w:rsid w:val="0024424E"/>
    <w:rsid w:val="00244CDB"/>
    <w:rsid w:val="00250DCC"/>
    <w:rsid w:val="00251675"/>
    <w:rsid w:val="00254D77"/>
    <w:rsid w:val="00255217"/>
    <w:rsid w:val="0025684A"/>
    <w:rsid w:val="00257F0E"/>
    <w:rsid w:val="002639D5"/>
    <w:rsid w:val="00265616"/>
    <w:rsid w:val="00266139"/>
    <w:rsid w:val="00275A84"/>
    <w:rsid w:val="00276AEE"/>
    <w:rsid w:val="002801F8"/>
    <w:rsid w:val="0028123C"/>
    <w:rsid w:val="00282DE3"/>
    <w:rsid w:val="002873C2"/>
    <w:rsid w:val="002929FD"/>
    <w:rsid w:val="00292C73"/>
    <w:rsid w:val="00292C7F"/>
    <w:rsid w:val="002950E6"/>
    <w:rsid w:val="002955CB"/>
    <w:rsid w:val="002957AB"/>
    <w:rsid w:val="002A38EA"/>
    <w:rsid w:val="002A488B"/>
    <w:rsid w:val="002B272F"/>
    <w:rsid w:val="002C4754"/>
    <w:rsid w:val="002C6BCB"/>
    <w:rsid w:val="002C7A27"/>
    <w:rsid w:val="002C7A64"/>
    <w:rsid w:val="002D261E"/>
    <w:rsid w:val="002D3770"/>
    <w:rsid w:val="002D47F1"/>
    <w:rsid w:val="002D5522"/>
    <w:rsid w:val="002D5DD2"/>
    <w:rsid w:val="002E1CFF"/>
    <w:rsid w:val="002F150A"/>
    <w:rsid w:val="002F2193"/>
    <w:rsid w:val="002F3A00"/>
    <w:rsid w:val="00301168"/>
    <w:rsid w:val="00302C64"/>
    <w:rsid w:val="00304CA8"/>
    <w:rsid w:val="00305AD7"/>
    <w:rsid w:val="00314ECD"/>
    <w:rsid w:val="00316A29"/>
    <w:rsid w:val="00316CE8"/>
    <w:rsid w:val="00320701"/>
    <w:rsid w:val="00326095"/>
    <w:rsid w:val="0032615C"/>
    <w:rsid w:val="00327E1E"/>
    <w:rsid w:val="00344083"/>
    <w:rsid w:val="00346470"/>
    <w:rsid w:val="00347DB7"/>
    <w:rsid w:val="003537A5"/>
    <w:rsid w:val="003553ED"/>
    <w:rsid w:val="003559E1"/>
    <w:rsid w:val="00356EA6"/>
    <w:rsid w:val="00363A63"/>
    <w:rsid w:val="00364D4E"/>
    <w:rsid w:val="003729B7"/>
    <w:rsid w:val="00375ED2"/>
    <w:rsid w:val="00377FA8"/>
    <w:rsid w:val="00382037"/>
    <w:rsid w:val="0038509C"/>
    <w:rsid w:val="0038655A"/>
    <w:rsid w:val="003865FB"/>
    <w:rsid w:val="00386FA5"/>
    <w:rsid w:val="003910EF"/>
    <w:rsid w:val="00392E9D"/>
    <w:rsid w:val="003A05F4"/>
    <w:rsid w:val="003A427C"/>
    <w:rsid w:val="003D34B9"/>
    <w:rsid w:val="003D3792"/>
    <w:rsid w:val="003D6D9A"/>
    <w:rsid w:val="003E2599"/>
    <w:rsid w:val="003E491E"/>
    <w:rsid w:val="003E68DD"/>
    <w:rsid w:val="003F2151"/>
    <w:rsid w:val="00400B95"/>
    <w:rsid w:val="00401464"/>
    <w:rsid w:val="00402189"/>
    <w:rsid w:val="00402D50"/>
    <w:rsid w:val="004030BA"/>
    <w:rsid w:val="0040401D"/>
    <w:rsid w:val="00410FBE"/>
    <w:rsid w:val="004300D7"/>
    <w:rsid w:val="004303F5"/>
    <w:rsid w:val="0043411A"/>
    <w:rsid w:val="0044182E"/>
    <w:rsid w:val="004437AF"/>
    <w:rsid w:val="0044546D"/>
    <w:rsid w:val="00446138"/>
    <w:rsid w:val="00450A7D"/>
    <w:rsid w:val="00455B0A"/>
    <w:rsid w:val="00457D80"/>
    <w:rsid w:val="00460F7D"/>
    <w:rsid w:val="00461C0A"/>
    <w:rsid w:val="00464584"/>
    <w:rsid w:val="00465237"/>
    <w:rsid w:val="00466241"/>
    <w:rsid w:val="004749E5"/>
    <w:rsid w:val="00476009"/>
    <w:rsid w:val="004778E8"/>
    <w:rsid w:val="00482F70"/>
    <w:rsid w:val="00484F86"/>
    <w:rsid w:val="004866B7"/>
    <w:rsid w:val="00494774"/>
    <w:rsid w:val="004A0190"/>
    <w:rsid w:val="004A2247"/>
    <w:rsid w:val="004A6C41"/>
    <w:rsid w:val="004A6F61"/>
    <w:rsid w:val="004B01C9"/>
    <w:rsid w:val="004B12F5"/>
    <w:rsid w:val="004B23F8"/>
    <w:rsid w:val="004B6A60"/>
    <w:rsid w:val="004B71AA"/>
    <w:rsid w:val="004C0A19"/>
    <w:rsid w:val="004C0AF6"/>
    <w:rsid w:val="004C5085"/>
    <w:rsid w:val="004D2B69"/>
    <w:rsid w:val="004D44C7"/>
    <w:rsid w:val="004D7923"/>
    <w:rsid w:val="004E0F70"/>
    <w:rsid w:val="004E2706"/>
    <w:rsid w:val="004E6C81"/>
    <w:rsid w:val="004E6EF4"/>
    <w:rsid w:val="004F25B1"/>
    <w:rsid w:val="00502C82"/>
    <w:rsid w:val="005059C5"/>
    <w:rsid w:val="005072E1"/>
    <w:rsid w:val="005110A7"/>
    <w:rsid w:val="00512BE1"/>
    <w:rsid w:val="00515AE1"/>
    <w:rsid w:val="00517DB9"/>
    <w:rsid w:val="00520CD9"/>
    <w:rsid w:val="00530810"/>
    <w:rsid w:val="00532D86"/>
    <w:rsid w:val="00537CE3"/>
    <w:rsid w:val="00550B1B"/>
    <w:rsid w:val="00553061"/>
    <w:rsid w:val="005571FA"/>
    <w:rsid w:val="005610DC"/>
    <w:rsid w:val="00564638"/>
    <w:rsid w:val="00564857"/>
    <w:rsid w:val="00566E8A"/>
    <w:rsid w:val="00572C4B"/>
    <w:rsid w:val="00580E33"/>
    <w:rsid w:val="005872E7"/>
    <w:rsid w:val="005919D1"/>
    <w:rsid w:val="00595043"/>
    <w:rsid w:val="005A1649"/>
    <w:rsid w:val="005A491E"/>
    <w:rsid w:val="005A679B"/>
    <w:rsid w:val="005A7BFA"/>
    <w:rsid w:val="005A7F63"/>
    <w:rsid w:val="005B11B2"/>
    <w:rsid w:val="005C3ADD"/>
    <w:rsid w:val="005D0339"/>
    <w:rsid w:val="005D0562"/>
    <w:rsid w:val="005D63AC"/>
    <w:rsid w:val="005D6F17"/>
    <w:rsid w:val="005E5749"/>
    <w:rsid w:val="005E7BDC"/>
    <w:rsid w:val="005F5584"/>
    <w:rsid w:val="00601732"/>
    <w:rsid w:val="00611268"/>
    <w:rsid w:val="00612C40"/>
    <w:rsid w:val="00613423"/>
    <w:rsid w:val="00616E54"/>
    <w:rsid w:val="006307C9"/>
    <w:rsid w:val="00633E4C"/>
    <w:rsid w:val="00634543"/>
    <w:rsid w:val="00634F35"/>
    <w:rsid w:val="00636DC4"/>
    <w:rsid w:val="00643918"/>
    <w:rsid w:val="00645BB6"/>
    <w:rsid w:val="00645CDF"/>
    <w:rsid w:val="006511DA"/>
    <w:rsid w:val="00653C89"/>
    <w:rsid w:val="006572E6"/>
    <w:rsid w:val="0066307A"/>
    <w:rsid w:val="00671462"/>
    <w:rsid w:val="00690E1C"/>
    <w:rsid w:val="00693BAF"/>
    <w:rsid w:val="00693ECD"/>
    <w:rsid w:val="006942F7"/>
    <w:rsid w:val="006A4807"/>
    <w:rsid w:val="006A67B5"/>
    <w:rsid w:val="006B0D04"/>
    <w:rsid w:val="006B4E73"/>
    <w:rsid w:val="006B5B90"/>
    <w:rsid w:val="006B7176"/>
    <w:rsid w:val="006C0804"/>
    <w:rsid w:val="006C0ACC"/>
    <w:rsid w:val="006C2CFD"/>
    <w:rsid w:val="006C4F15"/>
    <w:rsid w:val="006D46EC"/>
    <w:rsid w:val="006D5AD4"/>
    <w:rsid w:val="006F23E1"/>
    <w:rsid w:val="007006EC"/>
    <w:rsid w:val="0070087F"/>
    <w:rsid w:val="00704493"/>
    <w:rsid w:val="00715A2E"/>
    <w:rsid w:val="00716A25"/>
    <w:rsid w:val="00717EFC"/>
    <w:rsid w:val="00724605"/>
    <w:rsid w:val="00726108"/>
    <w:rsid w:val="00731069"/>
    <w:rsid w:val="00731516"/>
    <w:rsid w:val="0073637C"/>
    <w:rsid w:val="007371F3"/>
    <w:rsid w:val="0074083C"/>
    <w:rsid w:val="00741932"/>
    <w:rsid w:val="00746E06"/>
    <w:rsid w:val="0076236A"/>
    <w:rsid w:val="00763AFE"/>
    <w:rsid w:val="00765F51"/>
    <w:rsid w:val="007704CB"/>
    <w:rsid w:val="0077429D"/>
    <w:rsid w:val="00774D62"/>
    <w:rsid w:val="00774DF3"/>
    <w:rsid w:val="00787DA5"/>
    <w:rsid w:val="00797292"/>
    <w:rsid w:val="007A2FB4"/>
    <w:rsid w:val="007B7065"/>
    <w:rsid w:val="007C4DA1"/>
    <w:rsid w:val="007D1458"/>
    <w:rsid w:val="007D1A89"/>
    <w:rsid w:val="007D3E2C"/>
    <w:rsid w:val="007D4F03"/>
    <w:rsid w:val="007D5805"/>
    <w:rsid w:val="007D6A75"/>
    <w:rsid w:val="007E060B"/>
    <w:rsid w:val="007E5388"/>
    <w:rsid w:val="007E5682"/>
    <w:rsid w:val="007F632E"/>
    <w:rsid w:val="00800C61"/>
    <w:rsid w:val="00811A1E"/>
    <w:rsid w:val="00813734"/>
    <w:rsid w:val="008178A9"/>
    <w:rsid w:val="00825B34"/>
    <w:rsid w:val="00835945"/>
    <w:rsid w:val="0083791B"/>
    <w:rsid w:val="00841572"/>
    <w:rsid w:val="00846939"/>
    <w:rsid w:val="00853128"/>
    <w:rsid w:val="008553C3"/>
    <w:rsid w:val="00856D90"/>
    <w:rsid w:val="00860A30"/>
    <w:rsid w:val="008615C5"/>
    <w:rsid w:val="00862387"/>
    <w:rsid w:val="00867546"/>
    <w:rsid w:val="008718A0"/>
    <w:rsid w:val="00872046"/>
    <w:rsid w:val="00883A91"/>
    <w:rsid w:val="008920D6"/>
    <w:rsid w:val="008A05BB"/>
    <w:rsid w:val="008A2025"/>
    <w:rsid w:val="008B01B2"/>
    <w:rsid w:val="008B0A70"/>
    <w:rsid w:val="008B184E"/>
    <w:rsid w:val="008B2088"/>
    <w:rsid w:val="008B271C"/>
    <w:rsid w:val="008B4F92"/>
    <w:rsid w:val="008B5191"/>
    <w:rsid w:val="008C1C16"/>
    <w:rsid w:val="008C35D5"/>
    <w:rsid w:val="008C7C98"/>
    <w:rsid w:val="008C7CF9"/>
    <w:rsid w:val="008D64CD"/>
    <w:rsid w:val="008D7CC9"/>
    <w:rsid w:val="008E137A"/>
    <w:rsid w:val="008E3461"/>
    <w:rsid w:val="008E53AE"/>
    <w:rsid w:val="008E67C1"/>
    <w:rsid w:val="008F09C5"/>
    <w:rsid w:val="008F3437"/>
    <w:rsid w:val="008F5D81"/>
    <w:rsid w:val="008F7949"/>
    <w:rsid w:val="00901707"/>
    <w:rsid w:val="009026E7"/>
    <w:rsid w:val="0090502A"/>
    <w:rsid w:val="00910A3E"/>
    <w:rsid w:val="00910C6C"/>
    <w:rsid w:val="009116F0"/>
    <w:rsid w:val="00911A2C"/>
    <w:rsid w:val="00912BB7"/>
    <w:rsid w:val="0091487C"/>
    <w:rsid w:val="00916DC8"/>
    <w:rsid w:val="00917254"/>
    <w:rsid w:val="0092158E"/>
    <w:rsid w:val="00922301"/>
    <w:rsid w:val="00924AFF"/>
    <w:rsid w:val="00925811"/>
    <w:rsid w:val="009316D0"/>
    <w:rsid w:val="00945775"/>
    <w:rsid w:val="009458EE"/>
    <w:rsid w:val="00952B69"/>
    <w:rsid w:val="00960730"/>
    <w:rsid w:val="009622BC"/>
    <w:rsid w:val="00962DCC"/>
    <w:rsid w:val="00964227"/>
    <w:rsid w:val="00970E1F"/>
    <w:rsid w:val="00972809"/>
    <w:rsid w:val="00973587"/>
    <w:rsid w:val="00977CE2"/>
    <w:rsid w:val="009847F8"/>
    <w:rsid w:val="00985C29"/>
    <w:rsid w:val="00990566"/>
    <w:rsid w:val="00992217"/>
    <w:rsid w:val="00994082"/>
    <w:rsid w:val="00995118"/>
    <w:rsid w:val="009A74DB"/>
    <w:rsid w:val="009B0B2F"/>
    <w:rsid w:val="009B2B14"/>
    <w:rsid w:val="009B7271"/>
    <w:rsid w:val="009C3463"/>
    <w:rsid w:val="009C681F"/>
    <w:rsid w:val="009C6C8A"/>
    <w:rsid w:val="009E0E61"/>
    <w:rsid w:val="009E1C94"/>
    <w:rsid w:val="009F095C"/>
    <w:rsid w:val="009F47E9"/>
    <w:rsid w:val="009F768A"/>
    <w:rsid w:val="00A0192A"/>
    <w:rsid w:val="00A029EE"/>
    <w:rsid w:val="00A037A1"/>
    <w:rsid w:val="00A03980"/>
    <w:rsid w:val="00A06870"/>
    <w:rsid w:val="00A06EBB"/>
    <w:rsid w:val="00A117CC"/>
    <w:rsid w:val="00A11A2A"/>
    <w:rsid w:val="00A159D1"/>
    <w:rsid w:val="00A20181"/>
    <w:rsid w:val="00A201F0"/>
    <w:rsid w:val="00A2234B"/>
    <w:rsid w:val="00A32B15"/>
    <w:rsid w:val="00A36DF2"/>
    <w:rsid w:val="00A46F95"/>
    <w:rsid w:val="00A50CF4"/>
    <w:rsid w:val="00A50DA5"/>
    <w:rsid w:val="00A53699"/>
    <w:rsid w:val="00A547DE"/>
    <w:rsid w:val="00A54B2E"/>
    <w:rsid w:val="00A57223"/>
    <w:rsid w:val="00A634A4"/>
    <w:rsid w:val="00A66CB5"/>
    <w:rsid w:val="00A7140C"/>
    <w:rsid w:val="00A73AE1"/>
    <w:rsid w:val="00A847FC"/>
    <w:rsid w:val="00A91CB4"/>
    <w:rsid w:val="00A945DB"/>
    <w:rsid w:val="00AA19F5"/>
    <w:rsid w:val="00AA39A8"/>
    <w:rsid w:val="00AA6033"/>
    <w:rsid w:val="00AB130E"/>
    <w:rsid w:val="00AB1639"/>
    <w:rsid w:val="00AB1B86"/>
    <w:rsid w:val="00AB201C"/>
    <w:rsid w:val="00AB2908"/>
    <w:rsid w:val="00AB33DB"/>
    <w:rsid w:val="00AB7288"/>
    <w:rsid w:val="00AB77A0"/>
    <w:rsid w:val="00AC3987"/>
    <w:rsid w:val="00AC6A9B"/>
    <w:rsid w:val="00AC6AC1"/>
    <w:rsid w:val="00AD1D85"/>
    <w:rsid w:val="00AD2016"/>
    <w:rsid w:val="00AD3C4D"/>
    <w:rsid w:val="00AE78B9"/>
    <w:rsid w:val="00AF0A38"/>
    <w:rsid w:val="00AF1E6A"/>
    <w:rsid w:val="00AF362F"/>
    <w:rsid w:val="00AF44CE"/>
    <w:rsid w:val="00AF620D"/>
    <w:rsid w:val="00AF64C5"/>
    <w:rsid w:val="00B0519C"/>
    <w:rsid w:val="00B07AB8"/>
    <w:rsid w:val="00B10602"/>
    <w:rsid w:val="00B1215F"/>
    <w:rsid w:val="00B13165"/>
    <w:rsid w:val="00B148DB"/>
    <w:rsid w:val="00B1620E"/>
    <w:rsid w:val="00B20657"/>
    <w:rsid w:val="00B22C96"/>
    <w:rsid w:val="00B25A40"/>
    <w:rsid w:val="00B26B3C"/>
    <w:rsid w:val="00B340AF"/>
    <w:rsid w:val="00B34BA4"/>
    <w:rsid w:val="00B43C34"/>
    <w:rsid w:val="00B44A25"/>
    <w:rsid w:val="00B56286"/>
    <w:rsid w:val="00B6073D"/>
    <w:rsid w:val="00B62903"/>
    <w:rsid w:val="00B63679"/>
    <w:rsid w:val="00B65A28"/>
    <w:rsid w:val="00B714AD"/>
    <w:rsid w:val="00B7410A"/>
    <w:rsid w:val="00B74EF8"/>
    <w:rsid w:val="00B7603B"/>
    <w:rsid w:val="00B77A42"/>
    <w:rsid w:val="00B84C1D"/>
    <w:rsid w:val="00B907FA"/>
    <w:rsid w:val="00B91B9F"/>
    <w:rsid w:val="00B9260B"/>
    <w:rsid w:val="00B937D2"/>
    <w:rsid w:val="00B94C3B"/>
    <w:rsid w:val="00BA06BA"/>
    <w:rsid w:val="00BA1E68"/>
    <w:rsid w:val="00BA6A4F"/>
    <w:rsid w:val="00BB114D"/>
    <w:rsid w:val="00BB2238"/>
    <w:rsid w:val="00BC1F43"/>
    <w:rsid w:val="00BC735D"/>
    <w:rsid w:val="00BD195A"/>
    <w:rsid w:val="00BD5549"/>
    <w:rsid w:val="00BD5CCD"/>
    <w:rsid w:val="00BE23E1"/>
    <w:rsid w:val="00BF3D67"/>
    <w:rsid w:val="00BF5801"/>
    <w:rsid w:val="00C03A04"/>
    <w:rsid w:val="00C04D31"/>
    <w:rsid w:val="00C10EFA"/>
    <w:rsid w:val="00C1754B"/>
    <w:rsid w:val="00C20E4A"/>
    <w:rsid w:val="00C214F5"/>
    <w:rsid w:val="00C2286E"/>
    <w:rsid w:val="00C27720"/>
    <w:rsid w:val="00C34EFE"/>
    <w:rsid w:val="00C407FC"/>
    <w:rsid w:val="00C4228B"/>
    <w:rsid w:val="00C42CA1"/>
    <w:rsid w:val="00C435B8"/>
    <w:rsid w:val="00C43650"/>
    <w:rsid w:val="00C55160"/>
    <w:rsid w:val="00C623B2"/>
    <w:rsid w:val="00C623DE"/>
    <w:rsid w:val="00C70600"/>
    <w:rsid w:val="00C75D65"/>
    <w:rsid w:val="00C85A5B"/>
    <w:rsid w:val="00C86413"/>
    <w:rsid w:val="00C90D19"/>
    <w:rsid w:val="00C94570"/>
    <w:rsid w:val="00C95661"/>
    <w:rsid w:val="00C9664F"/>
    <w:rsid w:val="00CA4456"/>
    <w:rsid w:val="00CA722A"/>
    <w:rsid w:val="00CC2108"/>
    <w:rsid w:val="00CC250E"/>
    <w:rsid w:val="00CC48A4"/>
    <w:rsid w:val="00CC55A0"/>
    <w:rsid w:val="00CD17EC"/>
    <w:rsid w:val="00CD769B"/>
    <w:rsid w:val="00CE68E9"/>
    <w:rsid w:val="00CF4907"/>
    <w:rsid w:val="00CF51D1"/>
    <w:rsid w:val="00CF5E04"/>
    <w:rsid w:val="00D1130E"/>
    <w:rsid w:val="00D13CC3"/>
    <w:rsid w:val="00D141A6"/>
    <w:rsid w:val="00D15F02"/>
    <w:rsid w:val="00D22620"/>
    <w:rsid w:val="00D233BA"/>
    <w:rsid w:val="00D256FF"/>
    <w:rsid w:val="00D26BDD"/>
    <w:rsid w:val="00D27DC5"/>
    <w:rsid w:val="00D30FC3"/>
    <w:rsid w:val="00D400D4"/>
    <w:rsid w:val="00D47F1C"/>
    <w:rsid w:val="00D50FCA"/>
    <w:rsid w:val="00D545D9"/>
    <w:rsid w:val="00D566C2"/>
    <w:rsid w:val="00D62596"/>
    <w:rsid w:val="00D6481B"/>
    <w:rsid w:val="00D67927"/>
    <w:rsid w:val="00D73E41"/>
    <w:rsid w:val="00D75FD4"/>
    <w:rsid w:val="00D803C2"/>
    <w:rsid w:val="00D820E5"/>
    <w:rsid w:val="00D867E4"/>
    <w:rsid w:val="00D907E0"/>
    <w:rsid w:val="00D91009"/>
    <w:rsid w:val="00D91A36"/>
    <w:rsid w:val="00D93626"/>
    <w:rsid w:val="00DA105B"/>
    <w:rsid w:val="00DA184B"/>
    <w:rsid w:val="00DA234E"/>
    <w:rsid w:val="00DA2A2D"/>
    <w:rsid w:val="00DA3693"/>
    <w:rsid w:val="00DA448B"/>
    <w:rsid w:val="00DA628B"/>
    <w:rsid w:val="00DA66DD"/>
    <w:rsid w:val="00DB0180"/>
    <w:rsid w:val="00DB48E2"/>
    <w:rsid w:val="00DC2153"/>
    <w:rsid w:val="00DC5DF8"/>
    <w:rsid w:val="00DC69DA"/>
    <w:rsid w:val="00DD7CFA"/>
    <w:rsid w:val="00DE3762"/>
    <w:rsid w:val="00DE433A"/>
    <w:rsid w:val="00DE748A"/>
    <w:rsid w:val="00DE7820"/>
    <w:rsid w:val="00DF2C9E"/>
    <w:rsid w:val="00DF6C10"/>
    <w:rsid w:val="00DF70C2"/>
    <w:rsid w:val="00E069F4"/>
    <w:rsid w:val="00E07339"/>
    <w:rsid w:val="00E07CFD"/>
    <w:rsid w:val="00E11FE3"/>
    <w:rsid w:val="00E1255C"/>
    <w:rsid w:val="00E1588C"/>
    <w:rsid w:val="00E16CD9"/>
    <w:rsid w:val="00E2115D"/>
    <w:rsid w:val="00E27689"/>
    <w:rsid w:val="00E30873"/>
    <w:rsid w:val="00E30D18"/>
    <w:rsid w:val="00E3167C"/>
    <w:rsid w:val="00E35A55"/>
    <w:rsid w:val="00E411D5"/>
    <w:rsid w:val="00E446F7"/>
    <w:rsid w:val="00E57080"/>
    <w:rsid w:val="00E63A44"/>
    <w:rsid w:val="00E70F16"/>
    <w:rsid w:val="00E82A7A"/>
    <w:rsid w:val="00E91252"/>
    <w:rsid w:val="00E91A22"/>
    <w:rsid w:val="00EA1102"/>
    <w:rsid w:val="00EA5011"/>
    <w:rsid w:val="00EA5C78"/>
    <w:rsid w:val="00EA6E60"/>
    <w:rsid w:val="00EA7FB7"/>
    <w:rsid w:val="00EB52E9"/>
    <w:rsid w:val="00EB5BD5"/>
    <w:rsid w:val="00EC4DCF"/>
    <w:rsid w:val="00ED5730"/>
    <w:rsid w:val="00EE2D49"/>
    <w:rsid w:val="00EE43EF"/>
    <w:rsid w:val="00EE5804"/>
    <w:rsid w:val="00EF006E"/>
    <w:rsid w:val="00EF4B6F"/>
    <w:rsid w:val="00EF4FA4"/>
    <w:rsid w:val="00F02D8E"/>
    <w:rsid w:val="00F06AFC"/>
    <w:rsid w:val="00F10003"/>
    <w:rsid w:val="00F212A6"/>
    <w:rsid w:val="00F21851"/>
    <w:rsid w:val="00F23238"/>
    <w:rsid w:val="00F2524E"/>
    <w:rsid w:val="00F26DD3"/>
    <w:rsid w:val="00F27241"/>
    <w:rsid w:val="00F27A6A"/>
    <w:rsid w:val="00F32453"/>
    <w:rsid w:val="00F33F7F"/>
    <w:rsid w:val="00F353AD"/>
    <w:rsid w:val="00F3644C"/>
    <w:rsid w:val="00F40B9B"/>
    <w:rsid w:val="00F4205E"/>
    <w:rsid w:val="00F43C5E"/>
    <w:rsid w:val="00F43ED1"/>
    <w:rsid w:val="00F51308"/>
    <w:rsid w:val="00F52AF9"/>
    <w:rsid w:val="00F5721C"/>
    <w:rsid w:val="00F60D45"/>
    <w:rsid w:val="00F61E64"/>
    <w:rsid w:val="00F65C3A"/>
    <w:rsid w:val="00F7002A"/>
    <w:rsid w:val="00F74A3C"/>
    <w:rsid w:val="00F7534A"/>
    <w:rsid w:val="00F753FD"/>
    <w:rsid w:val="00F76247"/>
    <w:rsid w:val="00F819D5"/>
    <w:rsid w:val="00F82529"/>
    <w:rsid w:val="00F8359C"/>
    <w:rsid w:val="00F907D0"/>
    <w:rsid w:val="00F940A7"/>
    <w:rsid w:val="00FA1D1D"/>
    <w:rsid w:val="00FB1F29"/>
    <w:rsid w:val="00FB5334"/>
    <w:rsid w:val="00FB7931"/>
    <w:rsid w:val="00FC1B47"/>
    <w:rsid w:val="00FC2B5E"/>
    <w:rsid w:val="00FC4257"/>
    <w:rsid w:val="00FC4468"/>
    <w:rsid w:val="00FC4623"/>
    <w:rsid w:val="00FC4B91"/>
    <w:rsid w:val="00FC57F1"/>
    <w:rsid w:val="00FC75C0"/>
    <w:rsid w:val="00FD1759"/>
    <w:rsid w:val="00FD1A8F"/>
    <w:rsid w:val="00FD2E36"/>
    <w:rsid w:val="00FE04C4"/>
    <w:rsid w:val="00FE14AC"/>
    <w:rsid w:val="00FE3483"/>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6145"/>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ourier" w:eastAsia="Times New Roman" w:hAnsi="Courier" w:cs="Times New Roman"/>
        <w:lang w:val="de-CH" w:eastAsia="de-CH"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0"/>
    <w:lsdException w:name="header" w:uiPriority="0"/>
    <w:lsdException w:name="footer" w:uiPriority="0"/>
    <w:lsdException w:name="caption" w:uiPriority="35" w:qFormat="1"/>
    <w:lsdException w:name="List Bullet"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1A201F"/>
    <w:pPr>
      <w:tabs>
        <w:tab w:val="left" w:pos="567"/>
      </w:tabs>
      <w:overflowPunct w:val="0"/>
      <w:autoSpaceDE w:val="0"/>
      <w:autoSpaceDN w:val="0"/>
      <w:adjustRightInd w:val="0"/>
      <w:jc w:val="both"/>
      <w:textAlignment w:val="baseline"/>
    </w:pPr>
    <w:rPr>
      <w:rFonts w:ascii="Arial" w:hAnsi="Arial"/>
      <w:lang w:eastAsia="de-DE"/>
    </w:rPr>
  </w:style>
  <w:style w:type="paragraph" w:styleId="berschrift1">
    <w:name w:val="heading 1"/>
    <w:basedOn w:val="Standard"/>
    <w:next w:val="Standard"/>
    <w:link w:val="berschrift1Zchn"/>
    <w:qFormat/>
    <w:rsid w:val="004B6A60"/>
    <w:pPr>
      <w:keepNext/>
      <w:numPr>
        <w:numId w:val="6"/>
      </w:numPr>
      <w:spacing w:before="120" w:after="120"/>
      <w:ind w:left="567" w:hanging="567"/>
      <w:jc w:val="left"/>
      <w:outlineLvl w:val="0"/>
    </w:pPr>
    <w:rPr>
      <w:b/>
      <w:bCs/>
      <w:sz w:val="28"/>
    </w:rPr>
  </w:style>
  <w:style w:type="paragraph" w:styleId="berschrift2">
    <w:name w:val="heading 2"/>
    <w:basedOn w:val="Standard"/>
    <w:next w:val="Standard"/>
    <w:link w:val="berschrift2Zchn"/>
    <w:qFormat/>
    <w:rsid w:val="004B6A60"/>
    <w:pPr>
      <w:keepNext/>
      <w:numPr>
        <w:ilvl w:val="1"/>
        <w:numId w:val="6"/>
      </w:numPr>
      <w:spacing w:before="240" w:after="240"/>
      <w:jc w:val="left"/>
      <w:outlineLvl w:val="1"/>
    </w:pPr>
    <w:rPr>
      <w:b/>
      <w:bCs/>
      <w:sz w:val="24"/>
    </w:rPr>
  </w:style>
  <w:style w:type="paragraph" w:styleId="berschrift3">
    <w:name w:val="heading 3"/>
    <w:basedOn w:val="Standard"/>
    <w:next w:val="Standard"/>
    <w:link w:val="berschrift3Zchn"/>
    <w:uiPriority w:val="9"/>
    <w:unhideWhenUsed/>
    <w:qFormat/>
    <w:rsid w:val="001268A6"/>
    <w:pPr>
      <w:keepNext/>
      <w:keepLines/>
      <w:numPr>
        <w:ilvl w:val="2"/>
        <w:numId w:val="6"/>
      </w:numPr>
      <w:spacing w:before="240" w:after="360"/>
      <w:outlineLvl w:val="2"/>
    </w:pPr>
    <w:rPr>
      <w:rFonts w:eastAsiaTheme="majorEastAsia" w:cstheme="majorBidi"/>
      <w:b/>
      <w:bCs/>
      <w:sz w:val="26"/>
    </w:rPr>
  </w:style>
  <w:style w:type="paragraph" w:styleId="berschrift4">
    <w:name w:val="heading 4"/>
    <w:basedOn w:val="Standard"/>
    <w:next w:val="Standard"/>
    <w:link w:val="berschrift4Zchn"/>
    <w:uiPriority w:val="9"/>
    <w:semiHidden/>
    <w:unhideWhenUsed/>
    <w:qFormat/>
    <w:rsid w:val="004B6A60"/>
    <w:pPr>
      <w:keepNext/>
      <w:keepLines/>
      <w:numPr>
        <w:ilvl w:val="3"/>
        <w:numId w:val="6"/>
      </w:numPr>
      <w:spacing w:before="200"/>
      <w:outlineLvl w:val="3"/>
    </w:pPr>
    <w:rPr>
      <w:rFonts w:asciiTheme="majorHAnsi" w:eastAsiaTheme="majorEastAsia" w:hAnsiTheme="majorHAnsi" w:cstheme="majorBidi"/>
      <w:b/>
      <w:bCs/>
      <w:i/>
      <w:iCs/>
      <w:color w:val="4F81BD" w:themeColor="accent1"/>
    </w:rPr>
  </w:style>
  <w:style w:type="paragraph" w:styleId="berschrift5">
    <w:name w:val="heading 5"/>
    <w:basedOn w:val="Standard"/>
    <w:next w:val="Standard"/>
    <w:link w:val="berschrift5Zchn"/>
    <w:uiPriority w:val="9"/>
    <w:semiHidden/>
    <w:unhideWhenUsed/>
    <w:qFormat/>
    <w:rsid w:val="004B6A60"/>
    <w:pPr>
      <w:keepNext/>
      <w:keepLines/>
      <w:numPr>
        <w:ilvl w:val="4"/>
        <w:numId w:val="6"/>
      </w:numPr>
      <w:spacing w:before="200"/>
      <w:outlineLvl w:val="4"/>
    </w:pPr>
    <w:rPr>
      <w:rFonts w:asciiTheme="majorHAnsi" w:eastAsiaTheme="majorEastAsia" w:hAnsiTheme="majorHAnsi" w:cstheme="majorBidi"/>
      <w:color w:val="243F60" w:themeColor="accent1" w:themeShade="7F"/>
    </w:rPr>
  </w:style>
  <w:style w:type="paragraph" w:styleId="berschrift6">
    <w:name w:val="heading 6"/>
    <w:basedOn w:val="Standard"/>
    <w:next w:val="Standard"/>
    <w:link w:val="berschrift6Zchn"/>
    <w:uiPriority w:val="9"/>
    <w:semiHidden/>
    <w:unhideWhenUsed/>
    <w:qFormat/>
    <w:rsid w:val="004B6A60"/>
    <w:pPr>
      <w:keepNext/>
      <w:keepLines/>
      <w:numPr>
        <w:ilvl w:val="5"/>
        <w:numId w:val="6"/>
      </w:numPr>
      <w:spacing w:before="200"/>
      <w:outlineLvl w:val="5"/>
    </w:pPr>
    <w:rPr>
      <w:rFonts w:asciiTheme="majorHAnsi" w:eastAsiaTheme="majorEastAsia" w:hAnsiTheme="majorHAnsi" w:cstheme="majorBidi"/>
      <w:i/>
      <w:iCs/>
      <w:color w:val="243F60" w:themeColor="accent1" w:themeShade="7F"/>
    </w:rPr>
  </w:style>
  <w:style w:type="paragraph" w:styleId="berschrift7">
    <w:name w:val="heading 7"/>
    <w:basedOn w:val="Standard"/>
    <w:next w:val="Standard"/>
    <w:link w:val="berschrift7Zchn"/>
    <w:uiPriority w:val="9"/>
    <w:semiHidden/>
    <w:unhideWhenUsed/>
    <w:qFormat/>
    <w:rsid w:val="004B6A60"/>
    <w:pPr>
      <w:keepNext/>
      <w:keepLines/>
      <w:numPr>
        <w:ilvl w:val="6"/>
        <w:numId w:val="6"/>
      </w:numPr>
      <w:spacing w:before="20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uiPriority w:val="9"/>
    <w:semiHidden/>
    <w:unhideWhenUsed/>
    <w:qFormat/>
    <w:rsid w:val="004B6A60"/>
    <w:pPr>
      <w:keepNext/>
      <w:keepLines/>
      <w:numPr>
        <w:ilvl w:val="7"/>
        <w:numId w:val="6"/>
      </w:numPr>
      <w:spacing w:before="200"/>
      <w:outlineLvl w:val="7"/>
    </w:pPr>
    <w:rPr>
      <w:rFonts w:asciiTheme="majorHAnsi" w:eastAsiaTheme="majorEastAsia" w:hAnsiTheme="majorHAnsi" w:cstheme="majorBidi"/>
      <w:color w:val="404040" w:themeColor="text1" w:themeTint="BF"/>
    </w:rPr>
  </w:style>
  <w:style w:type="paragraph" w:styleId="berschrift9">
    <w:name w:val="heading 9"/>
    <w:basedOn w:val="Standard"/>
    <w:next w:val="Standard"/>
    <w:link w:val="berschrift9Zchn"/>
    <w:uiPriority w:val="9"/>
    <w:semiHidden/>
    <w:unhideWhenUsed/>
    <w:qFormat/>
    <w:rsid w:val="004B6A60"/>
    <w:pPr>
      <w:keepNext/>
      <w:keepLines/>
      <w:numPr>
        <w:ilvl w:val="8"/>
        <w:numId w:val="6"/>
      </w:numPr>
      <w:spacing w:before="200"/>
      <w:outlineLvl w:val="8"/>
    </w:pPr>
    <w:rPr>
      <w:rFonts w:asciiTheme="majorHAnsi" w:eastAsiaTheme="majorEastAsia" w:hAnsiTheme="majorHAnsi" w:cstheme="majorBidi"/>
      <w:i/>
      <w:iCs/>
      <w:color w:val="404040" w:themeColor="text1" w:themeTint="B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Fuzeile">
    <w:name w:val="footer"/>
    <w:basedOn w:val="Standard"/>
    <w:link w:val="FuzeileZchn"/>
    <w:semiHidden/>
    <w:pPr>
      <w:tabs>
        <w:tab w:val="center" w:pos="4819"/>
        <w:tab w:val="right" w:pos="9071"/>
      </w:tabs>
    </w:pPr>
  </w:style>
  <w:style w:type="paragraph" w:styleId="Kopfzeile">
    <w:name w:val="header"/>
    <w:basedOn w:val="Standard"/>
    <w:link w:val="KopfzeileZchn"/>
    <w:pPr>
      <w:tabs>
        <w:tab w:val="center" w:pos="4819"/>
        <w:tab w:val="right" w:pos="9071"/>
      </w:tabs>
    </w:pPr>
  </w:style>
  <w:style w:type="paragraph" w:customStyle="1" w:styleId="Adresse">
    <w:name w:val="Adresse"/>
    <w:basedOn w:val="Standard"/>
    <w:pPr>
      <w:ind w:left="5160"/>
    </w:pPr>
  </w:style>
  <w:style w:type="paragraph" w:customStyle="1" w:styleId="refdatum">
    <w:name w:val="ref/datum"/>
    <w:basedOn w:val="Adresse"/>
    <w:pPr>
      <w:tabs>
        <w:tab w:val="left" w:pos="5160"/>
      </w:tabs>
      <w:spacing w:before="500"/>
      <w:ind w:left="624"/>
    </w:pPr>
  </w:style>
  <w:style w:type="paragraph" w:customStyle="1" w:styleId="MFG">
    <w:name w:val="MFG"/>
    <w:basedOn w:val="Standard"/>
    <w:pPr>
      <w:tabs>
        <w:tab w:val="center" w:pos="6277"/>
      </w:tabs>
    </w:pPr>
  </w:style>
  <w:style w:type="paragraph" w:customStyle="1" w:styleId="BETREFF">
    <w:name w:val="BETREFF"/>
    <w:basedOn w:val="Standard"/>
    <w:rPr>
      <w:b/>
      <w:sz w:val="24"/>
    </w:rPr>
  </w:style>
  <w:style w:type="character" w:styleId="Seitenzahl">
    <w:name w:val="page number"/>
    <w:basedOn w:val="Absatz-Standardschriftart"/>
    <w:semiHidden/>
  </w:style>
  <w:style w:type="paragraph" w:styleId="Aufzhlungszeichen">
    <w:name w:val="List Bullet"/>
    <w:basedOn w:val="Standard"/>
    <w:autoRedefine/>
    <w:semiHidden/>
    <w:pPr>
      <w:numPr>
        <w:numId w:val="1"/>
      </w:numPr>
      <w:jc w:val="left"/>
    </w:pPr>
  </w:style>
  <w:style w:type="paragraph" w:styleId="Sprechblasentext">
    <w:name w:val="Balloon Text"/>
    <w:basedOn w:val="Standard"/>
    <w:semiHidden/>
    <w:unhideWhenUsed/>
    <w:rPr>
      <w:rFonts w:ascii="Tahoma" w:hAnsi="Tahoma" w:cs="Tahoma"/>
      <w:sz w:val="16"/>
      <w:szCs w:val="16"/>
    </w:rPr>
  </w:style>
  <w:style w:type="character" w:customStyle="1" w:styleId="SprechblasentextZchn">
    <w:name w:val="Sprechblasentext Zchn"/>
    <w:semiHidden/>
    <w:rPr>
      <w:rFonts w:ascii="Tahoma" w:hAnsi="Tahoma" w:cs="Tahoma"/>
      <w:sz w:val="16"/>
      <w:szCs w:val="16"/>
      <w:lang w:eastAsia="de-DE"/>
    </w:rPr>
  </w:style>
  <w:style w:type="character" w:styleId="Kommentarzeichen">
    <w:name w:val="annotation reference"/>
    <w:semiHidden/>
    <w:unhideWhenUsed/>
    <w:rPr>
      <w:sz w:val="16"/>
      <w:szCs w:val="16"/>
    </w:rPr>
  </w:style>
  <w:style w:type="paragraph" w:styleId="Kommentartext">
    <w:name w:val="annotation text"/>
    <w:basedOn w:val="Standard"/>
    <w:semiHidden/>
    <w:unhideWhenUsed/>
  </w:style>
  <w:style w:type="character" w:customStyle="1" w:styleId="KommentartextZchn">
    <w:name w:val="Kommentartext Zchn"/>
    <w:semiHidden/>
    <w:rPr>
      <w:rFonts w:ascii="Arial" w:hAnsi="Arial"/>
      <w:lang w:eastAsia="de-DE"/>
    </w:rPr>
  </w:style>
  <w:style w:type="paragraph" w:styleId="Kommentarthema">
    <w:name w:val="annotation subject"/>
    <w:basedOn w:val="Kommentartext"/>
    <w:next w:val="Kommentartext"/>
    <w:semiHidden/>
    <w:unhideWhenUsed/>
    <w:rPr>
      <w:b/>
      <w:bCs/>
    </w:rPr>
  </w:style>
  <w:style w:type="character" w:customStyle="1" w:styleId="KommentarthemaZchn">
    <w:name w:val="Kommentarthema Zchn"/>
    <w:semiHidden/>
    <w:rPr>
      <w:rFonts w:ascii="Arial" w:hAnsi="Arial"/>
      <w:b/>
      <w:bCs/>
      <w:lang w:eastAsia="de-DE"/>
    </w:rPr>
  </w:style>
  <w:style w:type="paragraph" w:styleId="Dokumentstruktur">
    <w:name w:val="Document Map"/>
    <w:basedOn w:val="Standard"/>
    <w:semiHidden/>
    <w:unhideWhenUsed/>
    <w:rPr>
      <w:rFonts w:ascii="Tahoma" w:hAnsi="Tahoma" w:cs="Tahoma"/>
      <w:sz w:val="16"/>
      <w:szCs w:val="16"/>
    </w:rPr>
  </w:style>
  <w:style w:type="character" w:customStyle="1" w:styleId="DokumentstrukturZchn">
    <w:name w:val="Dokumentstruktur Zchn"/>
    <w:semiHidden/>
    <w:rPr>
      <w:rFonts w:ascii="Tahoma" w:hAnsi="Tahoma" w:cs="Tahoma"/>
      <w:sz w:val="16"/>
      <w:szCs w:val="16"/>
      <w:lang w:eastAsia="de-DE"/>
    </w:rPr>
  </w:style>
  <w:style w:type="paragraph" w:styleId="Aufzhlungszeichen2">
    <w:name w:val="List Bullet 2"/>
    <w:basedOn w:val="Standard"/>
    <w:autoRedefine/>
    <w:semiHidden/>
    <w:pPr>
      <w:numPr>
        <w:numId w:val="2"/>
      </w:numPr>
    </w:pPr>
  </w:style>
  <w:style w:type="paragraph" w:styleId="Aufzhlungszeichen3">
    <w:name w:val="List Bullet 3"/>
    <w:basedOn w:val="Standard"/>
    <w:autoRedefine/>
    <w:semiHidden/>
    <w:pPr>
      <w:numPr>
        <w:numId w:val="3"/>
      </w:numPr>
    </w:pPr>
  </w:style>
  <w:style w:type="character" w:customStyle="1" w:styleId="FuzeileZchn">
    <w:name w:val="Fußzeile Zchn"/>
    <w:link w:val="Fuzeile"/>
    <w:semiHidden/>
    <w:rsid w:val="00AB201C"/>
    <w:rPr>
      <w:rFonts w:ascii="Arial" w:hAnsi="Arial"/>
      <w:sz w:val="22"/>
      <w:lang w:eastAsia="de-DE"/>
    </w:rPr>
  </w:style>
  <w:style w:type="character" w:customStyle="1" w:styleId="KopfzeileZchn">
    <w:name w:val="Kopfzeile Zchn"/>
    <w:link w:val="Kopfzeile"/>
    <w:semiHidden/>
    <w:rsid w:val="00AB201C"/>
    <w:rPr>
      <w:rFonts w:ascii="Arial" w:hAnsi="Arial"/>
      <w:sz w:val="22"/>
      <w:lang w:eastAsia="de-DE"/>
    </w:rPr>
  </w:style>
  <w:style w:type="character" w:customStyle="1" w:styleId="berschrift1Zchn">
    <w:name w:val="Überschrift 1 Zchn"/>
    <w:link w:val="berschrift1"/>
    <w:rsid w:val="004B6A60"/>
    <w:rPr>
      <w:rFonts w:ascii="Arial" w:hAnsi="Arial"/>
      <w:b/>
      <w:bCs/>
      <w:sz w:val="28"/>
      <w:lang w:eastAsia="de-DE"/>
    </w:rPr>
  </w:style>
  <w:style w:type="character" w:customStyle="1" w:styleId="berschrift2Zchn">
    <w:name w:val="Überschrift 2 Zchn"/>
    <w:link w:val="berschrift2"/>
    <w:rsid w:val="004B6A60"/>
    <w:rPr>
      <w:rFonts w:ascii="Arial" w:hAnsi="Arial"/>
      <w:b/>
      <w:bCs/>
      <w:sz w:val="24"/>
      <w:lang w:eastAsia="de-DE"/>
    </w:rPr>
  </w:style>
  <w:style w:type="character" w:styleId="Hyperlink">
    <w:name w:val="Hyperlink"/>
    <w:basedOn w:val="Absatz-Standardschriftart"/>
    <w:uiPriority w:val="99"/>
    <w:unhideWhenUsed/>
    <w:rsid w:val="00601732"/>
    <w:rPr>
      <w:color w:val="0000FF" w:themeColor="hyperlink"/>
      <w:u w:val="single"/>
    </w:rPr>
  </w:style>
  <w:style w:type="paragraph" w:styleId="Listenabsatz">
    <w:name w:val="List Paragraph"/>
    <w:basedOn w:val="Standard"/>
    <w:uiPriority w:val="34"/>
    <w:qFormat/>
    <w:rsid w:val="002C7A27"/>
    <w:pPr>
      <w:ind w:left="720"/>
      <w:contextualSpacing/>
    </w:pPr>
  </w:style>
  <w:style w:type="table" w:styleId="Tabellenraster">
    <w:name w:val="Table Grid"/>
    <w:basedOn w:val="NormaleTabelle"/>
    <w:uiPriority w:val="59"/>
    <w:rsid w:val="000437E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MittlereListe2-Akzent1">
    <w:name w:val="Medium List 2 Accent 1"/>
    <w:basedOn w:val="NormaleTabelle"/>
    <w:uiPriority w:val="66"/>
    <w:rsid w:val="00D6481B"/>
    <w:rPr>
      <w:rFonts w:asciiTheme="majorHAnsi" w:eastAsiaTheme="majorEastAsia" w:hAnsiTheme="majorHAnsi" w:cstheme="majorBidi"/>
      <w:color w:val="000000" w:themeColor="text1"/>
      <w:sz w:val="22"/>
      <w:szCs w:val="22"/>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paragraph" w:customStyle="1" w:styleId="Fliesstext">
    <w:name w:val="Fliesstext"/>
    <w:basedOn w:val="Standard"/>
    <w:qFormat/>
    <w:rsid w:val="002D47F1"/>
    <w:pPr>
      <w:overflowPunct/>
      <w:autoSpaceDE/>
      <w:autoSpaceDN/>
      <w:adjustRightInd/>
      <w:spacing w:line="280" w:lineRule="atLeast"/>
      <w:ind w:left="680"/>
      <w:textAlignment w:val="auto"/>
    </w:pPr>
    <w:rPr>
      <w:rFonts w:eastAsiaTheme="minorHAnsi" w:cs="Tahoma"/>
      <w:szCs w:val="22"/>
      <w:lang w:eastAsia="en-US"/>
    </w:rPr>
  </w:style>
  <w:style w:type="character" w:customStyle="1" w:styleId="berschrift3Zchn">
    <w:name w:val="Überschrift 3 Zchn"/>
    <w:basedOn w:val="Absatz-Standardschriftart"/>
    <w:link w:val="berschrift3"/>
    <w:uiPriority w:val="9"/>
    <w:rsid w:val="001268A6"/>
    <w:rPr>
      <w:rFonts w:ascii="Arial" w:eastAsiaTheme="majorEastAsia" w:hAnsi="Arial" w:cstheme="majorBidi"/>
      <w:b/>
      <w:bCs/>
      <w:sz w:val="26"/>
      <w:lang w:eastAsia="de-DE"/>
    </w:rPr>
  </w:style>
  <w:style w:type="paragraph" w:styleId="berarbeitung">
    <w:name w:val="Revision"/>
    <w:hidden/>
    <w:uiPriority w:val="99"/>
    <w:semiHidden/>
    <w:rsid w:val="00EA5011"/>
    <w:rPr>
      <w:rFonts w:ascii="Arial" w:hAnsi="Arial"/>
      <w:lang w:eastAsia="de-DE"/>
    </w:rPr>
  </w:style>
  <w:style w:type="character" w:customStyle="1" w:styleId="berschrift4Zchn">
    <w:name w:val="Überschrift 4 Zchn"/>
    <w:basedOn w:val="Absatz-Standardschriftart"/>
    <w:link w:val="berschrift4"/>
    <w:uiPriority w:val="9"/>
    <w:semiHidden/>
    <w:rsid w:val="004B6A60"/>
    <w:rPr>
      <w:rFonts w:asciiTheme="majorHAnsi" w:eastAsiaTheme="majorEastAsia" w:hAnsiTheme="majorHAnsi" w:cstheme="majorBidi"/>
      <w:b/>
      <w:bCs/>
      <w:i/>
      <w:iCs/>
      <w:color w:val="4F81BD" w:themeColor="accent1"/>
      <w:lang w:eastAsia="de-DE"/>
    </w:rPr>
  </w:style>
  <w:style w:type="character" w:customStyle="1" w:styleId="berschrift5Zchn">
    <w:name w:val="Überschrift 5 Zchn"/>
    <w:basedOn w:val="Absatz-Standardschriftart"/>
    <w:link w:val="berschrift5"/>
    <w:uiPriority w:val="9"/>
    <w:semiHidden/>
    <w:rsid w:val="004B6A60"/>
    <w:rPr>
      <w:rFonts w:asciiTheme="majorHAnsi" w:eastAsiaTheme="majorEastAsia" w:hAnsiTheme="majorHAnsi" w:cstheme="majorBidi"/>
      <w:color w:val="243F60" w:themeColor="accent1" w:themeShade="7F"/>
      <w:lang w:eastAsia="de-DE"/>
    </w:rPr>
  </w:style>
  <w:style w:type="character" w:customStyle="1" w:styleId="berschrift6Zchn">
    <w:name w:val="Überschrift 6 Zchn"/>
    <w:basedOn w:val="Absatz-Standardschriftart"/>
    <w:link w:val="berschrift6"/>
    <w:uiPriority w:val="9"/>
    <w:semiHidden/>
    <w:rsid w:val="004B6A60"/>
    <w:rPr>
      <w:rFonts w:asciiTheme="majorHAnsi" w:eastAsiaTheme="majorEastAsia" w:hAnsiTheme="majorHAnsi" w:cstheme="majorBidi"/>
      <w:i/>
      <w:iCs/>
      <w:color w:val="243F60" w:themeColor="accent1" w:themeShade="7F"/>
      <w:lang w:eastAsia="de-DE"/>
    </w:rPr>
  </w:style>
  <w:style w:type="character" w:customStyle="1" w:styleId="berschrift7Zchn">
    <w:name w:val="Überschrift 7 Zchn"/>
    <w:basedOn w:val="Absatz-Standardschriftart"/>
    <w:link w:val="berschrift7"/>
    <w:uiPriority w:val="9"/>
    <w:semiHidden/>
    <w:rsid w:val="004B6A60"/>
    <w:rPr>
      <w:rFonts w:asciiTheme="majorHAnsi" w:eastAsiaTheme="majorEastAsia" w:hAnsiTheme="majorHAnsi" w:cstheme="majorBidi"/>
      <w:i/>
      <w:iCs/>
      <w:color w:val="404040" w:themeColor="text1" w:themeTint="BF"/>
      <w:lang w:eastAsia="de-DE"/>
    </w:rPr>
  </w:style>
  <w:style w:type="character" w:customStyle="1" w:styleId="berschrift8Zchn">
    <w:name w:val="Überschrift 8 Zchn"/>
    <w:basedOn w:val="Absatz-Standardschriftart"/>
    <w:link w:val="berschrift8"/>
    <w:uiPriority w:val="9"/>
    <w:semiHidden/>
    <w:rsid w:val="004B6A60"/>
    <w:rPr>
      <w:rFonts w:asciiTheme="majorHAnsi" w:eastAsiaTheme="majorEastAsia" w:hAnsiTheme="majorHAnsi" w:cstheme="majorBidi"/>
      <w:color w:val="404040" w:themeColor="text1" w:themeTint="BF"/>
      <w:lang w:eastAsia="de-DE"/>
    </w:rPr>
  </w:style>
  <w:style w:type="character" w:customStyle="1" w:styleId="berschrift9Zchn">
    <w:name w:val="Überschrift 9 Zchn"/>
    <w:basedOn w:val="Absatz-Standardschriftart"/>
    <w:link w:val="berschrift9"/>
    <w:uiPriority w:val="9"/>
    <w:semiHidden/>
    <w:rsid w:val="004B6A60"/>
    <w:rPr>
      <w:rFonts w:asciiTheme="majorHAnsi" w:eastAsiaTheme="majorEastAsia" w:hAnsiTheme="majorHAnsi" w:cstheme="majorBidi"/>
      <w:i/>
      <w:iCs/>
      <w:color w:val="404040" w:themeColor="text1" w:themeTint="BF"/>
      <w:lang w:eastAsia="de-DE"/>
    </w:rPr>
  </w:style>
  <w:style w:type="paragraph" w:customStyle="1" w:styleId="JSSTANDARDTEXT">
    <w:name w:val="_JS  STANDARDTEXT"/>
    <w:basedOn w:val="Standard"/>
    <w:uiPriority w:val="1"/>
    <w:qFormat/>
    <w:rsid w:val="008718A0"/>
    <w:pPr>
      <w:tabs>
        <w:tab w:val="clear" w:pos="567"/>
      </w:tabs>
      <w:overflowPunct/>
      <w:autoSpaceDE/>
      <w:autoSpaceDN/>
      <w:adjustRightInd/>
      <w:spacing w:before="80" w:after="80" w:line="292" w:lineRule="exact"/>
      <w:textAlignment w:val="auto"/>
    </w:pPr>
    <w:rPr>
      <w:rFonts w:ascii="Cambria" w:eastAsiaTheme="minorHAnsi" w:hAnsi="Cambria" w:cstheme="minorBidi"/>
      <w:color w:val="000000" w:themeColor="text1"/>
      <w:sz w:val="22"/>
      <w:szCs w:val="22"/>
      <w:lang w:eastAsia="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ourier" w:eastAsia="Times New Roman" w:hAnsi="Courier" w:cs="Times New Roman"/>
        <w:lang w:val="de-CH" w:eastAsia="de-CH"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0"/>
    <w:lsdException w:name="header" w:uiPriority="0"/>
    <w:lsdException w:name="footer" w:uiPriority="0"/>
    <w:lsdException w:name="caption" w:uiPriority="35" w:qFormat="1"/>
    <w:lsdException w:name="List Bullet"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1A201F"/>
    <w:pPr>
      <w:tabs>
        <w:tab w:val="left" w:pos="567"/>
      </w:tabs>
      <w:overflowPunct w:val="0"/>
      <w:autoSpaceDE w:val="0"/>
      <w:autoSpaceDN w:val="0"/>
      <w:adjustRightInd w:val="0"/>
      <w:jc w:val="both"/>
      <w:textAlignment w:val="baseline"/>
    </w:pPr>
    <w:rPr>
      <w:rFonts w:ascii="Arial" w:hAnsi="Arial"/>
      <w:lang w:eastAsia="de-DE"/>
    </w:rPr>
  </w:style>
  <w:style w:type="paragraph" w:styleId="berschrift1">
    <w:name w:val="heading 1"/>
    <w:basedOn w:val="Standard"/>
    <w:next w:val="Standard"/>
    <w:link w:val="berschrift1Zchn"/>
    <w:qFormat/>
    <w:rsid w:val="004B6A60"/>
    <w:pPr>
      <w:keepNext/>
      <w:numPr>
        <w:numId w:val="6"/>
      </w:numPr>
      <w:spacing w:before="120" w:after="120"/>
      <w:ind w:left="567" w:hanging="567"/>
      <w:jc w:val="left"/>
      <w:outlineLvl w:val="0"/>
    </w:pPr>
    <w:rPr>
      <w:b/>
      <w:bCs/>
      <w:sz w:val="28"/>
    </w:rPr>
  </w:style>
  <w:style w:type="paragraph" w:styleId="berschrift2">
    <w:name w:val="heading 2"/>
    <w:basedOn w:val="Standard"/>
    <w:next w:val="Standard"/>
    <w:link w:val="berschrift2Zchn"/>
    <w:qFormat/>
    <w:rsid w:val="004B6A60"/>
    <w:pPr>
      <w:keepNext/>
      <w:numPr>
        <w:ilvl w:val="1"/>
        <w:numId w:val="6"/>
      </w:numPr>
      <w:spacing w:before="240" w:after="240"/>
      <w:jc w:val="left"/>
      <w:outlineLvl w:val="1"/>
    </w:pPr>
    <w:rPr>
      <w:b/>
      <w:bCs/>
      <w:sz w:val="24"/>
    </w:rPr>
  </w:style>
  <w:style w:type="paragraph" w:styleId="berschrift3">
    <w:name w:val="heading 3"/>
    <w:basedOn w:val="Standard"/>
    <w:next w:val="Standard"/>
    <w:link w:val="berschrift3Zchn"/>
    <w:uiPriority w:val="9"/>
    <w:unhideWhenUsed/>
    <w:qFormat/>
    <w:rsid w:val="001268A6"/>
    <w:pPr>
      <w:keepNext/>
      <w:keepLines/>
      <w:numPr>
        <w:ilvl w:val="2"/>
        <w:numId w:val="6"/>
      </w:numPr>
      <w:spacing w:before="240" w:after="360"/>
      <w:outlineLvl w:val="2"/>
    </w:pPr>
    <w:rPr>
      <w:rFonts w:eastAsiaTheme="majorEastAsia" w:cstheme="majorBidi"/>
      <w:b/>
      <w:bCs/>
      <w:sz w:val="26"/>
    </w:rPr>
  </w:style>
  <w:style w:type="paragraph" w:styleId="berschrift4">
    <w:name w:val="heading 4"/>
    <w:basedOn w:val="Standard"/>
    <w:next w:val="Standard"/>
    <w:link w:val="berschrift4Zchn"/>
    <w:uiPriority w:val="9"/>
    <w:semiHidden/>
    <w:unhideWhenUsed/>
    <w:qFormat/>
    <w:rsid w:val="004B6A60"/>
    <w:pPr>
      <w:keepNext/>
      <w:keepLines/>
      <w:numPr>
        <w:ilvl w:val="3"/>
        <w:numId w:val="6"/>
      </w:numPr>
      <w:spacing w:before="200"/>
      <w:outlineLvl w:val="3"/>
    </w:pPr>
    <w:rPr>
      <w:rFonts w:asciiTheme="majorHAnsi" w:eastAsiaTheme="majorEastAsia" w:hAnsiTheme="majorHAnsi" w:cstheme="majorBidi"/>
      <w:b/>
      <w:bCs/>
      <w:i/>
      <w:iCs/>
      <w:color w:val="4F81BD" w:themeColor="accent1"/>
    </w:rPr>
  </w:style>
  <w:style w:type="paragraph" w:styleId="berschrift5">
    <w:name w:val="heading 5"/>
    <w:basedOn w:val="Standard"/>
    <w:next w:val="Standard"/>
    <w:link w:val="berschrift5Zchn"/>
    <w:uiPriority w:val="9"/>
    <w:semiHidden/>
    <w:unhideWhenUsed/>
    <w:qFormat/>
    <w:rsid w:val="004B6A60"/>
    <w:pPr>
      <w:keepNext/>
      <w:keepLines/>
      <w:numPr>
        <w:ilvl w:val="4"/>
        <w:numId w:val="6"/>
      </w:numPr>
      <w:spacing w:before="200"/>
      <w:outlineLvl w:val="4"/>
    </w:pPr>
    <w:rPr>
      <w:rFonts w:asciiTheme="majorHAnsi" w:eastAsiaTheme="majorEastAsia" w:hAnsiTheme="majorHAnsi" w:cstheme="majorBidi"/>
      <w:color w:val="243F60" w:themeColor="accent1" w:themeShade="7F"/>
    </w:rPr>
  </w:style>
  <w:style w:type="paragraph" w:styleId="berschrift6">
    <w:name w:val="heading 6"/>
    <w:basedOn w:val="Standard"/>
    <w:next w:val="Standard"/>
    <w:link w:val="berschrift6Zchn"/>
    <w:uiPriority w:val="9"/>
    <w:semiHidden/>
    <w:unhideWhenUsed/>
    <w:qFormat/>
    <w:rsid w:val="004B6A60"/>
    <w:pPr>
      <w:keepNext/>
      <w:keepLines/>
      <w:numPr>
        <w:ilvl w:val="5"/>
        <w:numId w:val="6"/>
      </w:numPr>
      <w:spacing w:before="200"/>
      <w:outlineLvl w:val="5"/>
    </w:pPr>
    <w:rPr>
      <w:rFonts w:asciiTheme="majorHAnsi" w:eastAsiaTheme="majorEastAsia" w:hAnsiTheme="majorHAnsi" w:cstheme="majorBidi"/>
      <w:i/>
      <w:iCs/>
      <w:color w:val="243F60" w:themeColor="accent1" w:themeShade="7F"/>
    </w:rPr>
  </w:style>
  <w:style w:type="paragraph" w:styleId="berschrift7">
    <w:name w:val="heading 7"/>
    <w:basedOn w:val="Standard"/>
    <w:next w:val="Standard"/>
    <w:link w:val="berschrift7Zchn"/>
    <w:uiPriority w:val="9"/>
    <w:semiHidden/>
    <w:unhideWhenUsed/>
    <w:qFormat/>
    <w:rsid w:val="004B6A60"/>
    <w:pPr>
      <w:keepNext/>
      <w:keepLines/>
      <w:numPr>
        <w:ilvl w:val="6"/>
        <w:numId w:val="6"/>
      </w:numPr>
      <w:spacing w:before="20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uiPriority w:val="9"/>
    <w:semiHidden/>
    <w:unhideWhenUsed/>
    <w:qFormat/>
    <w:rsid w:val="004B6A60"/>
    <w:pPr>
      <w:keepNext/>
      <w:keepLines/>
      <w:numPr>
        <w:ilvl w:val="7"/>
        <w:numId w:val="6"/>
      </w:numPr>
      <w:spacing w:before="200"/>
      <w:outlineLvl w:val="7"/>
    </w:pPr>
    <w:rPr>
      <w:rFonts w:asciiTheme="majorHAnsi" w:eastAsiaTheme="majorEastAsia" w:hAnsiTheme="majorHAnsi" w:cstheme="majorBidi"/>
      <w:color w:val="404040" w:themeColor="text1" w:themeTint="BF"/>
    </w:rPr>
  </w:style>
  <w:style w:type="paragraph" w:styleId="berschrift9">
    <w:name w:val="heading 9"/>
    <w:basedOn w:val="Standard"/>
    <w:next w:val="Standard"/>
    <w:link w:val="berschrift9Zchn"/>
    <w:uiPriority w:val="9"/>
    <w:semiHidden/>
    <w:unhideWhenUsed/>
    <w:qFormat/>
    <w:rsid w:val="004B6A60"/>
    <w:pPr>
      <w:keepNext/>
      <w:keepLines/>
      <w:numPr>
        <w:ilvl w:val="8"/>
        <w:numId w:val="6"/>
      </w:numPr>
      <w:spacing w:before="200"/>
      <w:outlineLvl w:val="8"/>
    </w:pPr>
    <w:rPr>
      <w:rFonts w:asciiTheme="majorHAnsi" w:eastAsiaTheme="majorEastAsia" w:hAnsiTheme="majorHAnsi" w:cstheme="majorBidi"/>
      <w:i/>
      <w:iCs/>
      <w:color w:val="404040" w:themeColor="text1" w:themeTint="B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Fuzeile">
    <w:name w:val="footer"/>
    <w:basedOn w:val="Standard"/>
    <w:link w:val="FuzeileZchn"/>
    <w:semiHidden/>
    <w:pPr>
      <w:tabs>
        <w:tab w:val="center" w:pos="4819"/>
        <w:tab w:val="right" w:pos="9071"/>
      </w:tabs>
    </w:pPr>
  </w:style>
  <w:style w:type="paragraph" w:styleId="Kopfzeile">
    <w:name w:val="header"/>
    <w:basedOn w:val="Standard"/>
    <w:link w:val="KopfzeileZchn"/>
    <w:pPr>
      <w:tabs>
        <w:tab w:val="center" w:pos="4819"/>
        <w:tab w:val="right" w:pos="9071"/>
      </w:tabs>
    </w:pPr>
  </w:style>
  <w:style w:type="paragraph" w:customStyle="1" w:styleId="Adresse">
    <w:name w:val="Adresse"/>
    <w:basedOn w:val="Standard"/>
    <w:pPr>
      <w:ind w:left="5160"/>
    </w:pPr>
  </w:style>
  <w:style w:type="paragraph" w:customStyle="1" w:styleId="refdatum">
    <w:name w:val="ref/datum"/>
    <w:basedOn w:val="Adresse"/>
    <w:pPr>
      <w:tabs>
        <w:tab w:val="left" w:pos="5160"/>
      </w:tabs>
      <w:spacing w:before="500"/>
      <w:ind w:left="624"/>
    </w:pPr>
  </w:style>
  <w:style w:type="paragraph" w:customStyle="1" w:styleId="MFG">
    <w:name w:val="MFG"/>
    <w:basedOn w:val="Standard"/>
    <w:pPr>
      <w:tabs>
        <w:tab w:val="center" w:pos="6277"/>
      </w:tabs>
    </w:pPr>
  </w:style>
  <w:style w:type="paragraph" w:customStyle="1" w:styleId="BETREFF">
    <w:name w:val="BETREFF"/>
    <w:basedOn w:val="Standard"/>
    <w:rPr>
      <w:b/>
      <w:sz w:val="24"/>
    </w:rPr>
  </w:style>
  <w:style w:type="character" w:styleId="Seitenzahl">
    <w:name w:val="page number"/>
    <w:basedOn w:val="Absatz-Standardschriftart"/>
    <w:semiHidden/>
  </w:style>
  <w:style w:type="paragraph" w:styleId="Aufzhlungszeichen">
    <w:name w:val="List Bullet"/>
    <w:basedOn w:val="Standard"/>
    <w:autoRedefine/>
    <w:semiHidden/>
    <w:pPr>
      <w:numPr>
        <w:numId w:val="1"/>
      </w:numPr>
      <w:jc w:val="left"/>
    </w:pPr>
  </w:style>
  <w:style w:type="paragraph" w:styleId="Sprechblasentext">
    <w:name w:val="Balloon Text"/>
    <w:basedOn w:val="Standard"/>
    <w:semiHidden/>
    <w:unhideWhenUsed/>
    <w:rPr>
      <w:rFonts w:ascii="Tahoma" w:hAnsi="Tahoma" w:cs="Tahoma"/>
      <w:sz w:val="16"/>
      <w:szCs w:val="16"/>
    </w:rPr>
  </w:style>
  <w:style w:type="character" w:customStyle="1" w:styleId="SprechblasentextZchn">
    <w:name w:val="Sprechblasentext Zchn"/>
    <w:semiHidden/>
    <w:rPr>
      <w:rFonts w:ascii="Tahoma" w:hAnsi="Tahoma" w:cs="Tahoma"/>
      <w:sz w:val="16"/>
      <w:szCs w:val="16"/>
      <w:lang w:eastAsia="de-DE"/>
    </w:rPr>
  </w:style>
  <w:style w:type="character" w:styleId="Kommentarzeichen">
    <w:name w:val="annotation reference"/>
    <w:semiHidden/>
    <w:unhideWhenUsed/>
    <w:rPr>
      <w:sz w:val="16"/>
      <w:szCs w:val="16"/>
    </w:rPr>
  </w:style>
  <w:style w:type="paragraph" w:styleId="Kommentartext">
    <w:name w:val="annotation text"/>
    <w:basedOn w:val="Standard"/>
    <w:semiHidden/>
    <w:unhideWhenUsed/>
  </w:style>
  <w:style w:type="character" w:customStyle="1" w:styleId="KommentartextZchn">
    <w:name w:val="Kommentartext Zchn"/>
    <w:semiHidden/>
    <w:rPr>
      <w:rFonts w:ascii="Arial" w:hAnsi="Arial"/>
      <w:lang w:eastAsia="de-DE"/>
    </w:rPr>
  </w:style>
  <w:style w:type="paragraph" w:styleId="Kommentarthema">
    <w:name w:val="annotation subject"/>
    <w:basedOn w:val="Kommentartext"/>
    <w:next w:val="Kommentartext"/>
    <w:semiHidden/>
    <w:unhideWhenUsed/>
    <w:rPr>
      <w:b/>
      <w:bCs/>
    </w:rPr>
  </w:style>
  <w:style w:type="character" w:customStyle="1" w:styleId="KommentarthemaZchn">
    <w:name w:val="Kommentarthema Zchn"/>
    <w:semiHidden/>
    <w:rPr>
      <w:rFonts w:ascii="Arial" w:hAnsi="Arial"/>
      <w:b/>
      <w:bCs/>
      <w:lang w:eastAsia="de-DE"/>
    </w:rPr>
  </w:style>
  <w:style w:type="paragraph" w:styleId="Dokumentstruktur">
    <w:name w:val="Document Map"/>
    <w:basedOn w:val="Standard"/>
    <w:semiHidden/>
    <w:unhideWhenUsed/>
    <w:rPr>
      <w:rFonts w:ascii="Tahoma" w:hAnsi="Tahoma" w:cs="Tahoma"/>
      <w:sz w:val="16"/>
      <w:szCs w:val="16"/>
    </w:rPr>
  </w:style>
  <w:style w:type="character" w:customStyle="1" w:styleId="DokumentstrukturZchn">
    <w:name w:val="Dokumentstruktur Zchn"/>
    <w:semiHidden/>
    <w:rPr>
      <w:rFonts w:ascii="Tahoma" w:hAnsi="Tahoma" w:cs="Tahoma"/>
      <w:sz w:val="16"/>
      <w:szCs w:val="16"/>
      <w:lang w:eastAsia="de-DE"/>
    </w:rPr>
  </w:style>
  <w:style w:type="paragraph" w:styleId="Aufzhlungszeichen2">
    <w:name w:val="List Bullet 2"/>
    <w:basedOn w:val="Standard"/>
    <w:autoRedefine/>
    <w:semiHidden/>
    <w:pPr>
      <w:numPr>
        <w:numId w:val="2"/>
      </w:numPr>
    </w:pPr>
  </w:style>
  <w:style w:type="paragraph" w:styleId="Aufzhlungszeichen3">
    <w:name w:val="List Bullet 3"/>
    <w:basedOn w:val="Standard"/>
    <w:autoRedefine/>
    <w:semiHidden/>
    <w:pPr>
      <w:numPr>
        <w:numId w:val="3"/>
      </w:numPr>
    </w:pPr>
  </w:style>
  <w:style w:type="character" w:customStyle="1" w:styleId="FuzeileZchn">
    <w:name w:val="Fußzeile Zchn"/>
    <w:link w:val="Fuzeile"/>
    <w:semiHidden/>
    <w:rsid w:val="00AB201C"/>
    <w:rPr>
      <w:rFonts w:ascii="Arial" w:hAnsi="Arial"/>
      <w:sz w:val="22"/>
      <w:lang w:eastAsia="de-DE"/>
    </w:rPr>
  </w:style>
  <w:style w:type="character" w:customStyle="1" w:styleId="KopfzeileZchn">
    <w:name w:val="Kopfzeile Zchn"/>
    <w:link w:val="Kopfzeile"/>
    <w:semiHidden/>
    <w:rsid w:val="00AB201C"/>
    <w:rPr>
      <w:rFonts w:ascii="Arial" w:hAnsi="Arial"/>
      <w:sz w:val="22"/>
      <w:lang w:eastAsia="de-DE"/>
    </w:rPr>
  </w:style>
  <w:style w:type="character" w:customStyle="1" w:styleId="berschrift1Zchn">
    <w:name w:val="Überschrift 1 Zchn"/>
    <w:link w:val="berschrift1"/>
    <w:rsid w:val="004B6A60"/>
    <w:rPr>
      <w:rFonts w:ascii="Arial" w:hAnsi="Arial"/>
      <w:b/>
      <w:bCs/>
      <w:sz w:val="28"/>
      <w:lang w:eastAsia="de-DE"/>
    </w:rPr>
  </w:style>
  <w:style w:type="character" w:customStyle="1" w:styleId="berschrift2Zchn">
    <w:name w:val="Überschrift 2 Zchn"/>
    <w:link w:val="berschrift2"/>
    <w:rsid w:val="004B6A60"/>
    <w:rPr>
      <w:rFonts w:ascii="Arial" w:hAnsi="Arial"/>
      <w:b/>
      <w:bCs/>
      <w:sz w:val="24"/>
      <w:lang w:eastAsia="de-DE"/>
    </w:rPr>
  </w:style>
  <w:style w:type="character" w:styleId="Hyperlink">
    <w:name w:val="Hyperlink"/>
    <w:basedOn w:val="Absatz-Standardschriftart"/>
    <w:uiPriority w:val="99"/>
    <w:unhideWhenUsed/>
    <w:rsid w:val="00601732"/>
    <w:rPr>
      <w:color w:val="0000FF" w:themeColor="hyperlink"/>
      <w:u w:val="single"/>
    </w:rPr>
  </w:style>
  <w:style w:type="paragraph" w:styleId="Listenabsatz">
    <w:name w:val="List Paragraph"/>
    <w:basedOn w:val="Standard"/>
    <w:uiPriority w:val="34"/>
    <w:qFormat/>
    <w:rsid w:val="002C7A27"/>
    <w:pPr>
      <w:ind w:left="720"/>
      <w:contextualSpacing/>
    </w:pPr>
  </w:style>
  <w:style w:type="table" w:styleId="Tabellenraster">
    <w:name w:val="Table Grid"/>
    <w:basedOn w:val="NormaleTabelle"/>
    <w:uiPriority w:val="59"/>
    <w:rsid w:val="000437E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MittlereListe2-Akzent1">
    <w:name w:val="Medium List 2 Accent 1"/>
    <w:basedOn w:val="NormaleTabelle"/>
    <w:uiPriority w:val="66"/>
    <w:rsid w:val="00D6481B"/>
    <w:rPr>
      <w:rFonts w:asciiTheme="majorHAnsi" w:eastAsiaTheme="majorEastAsia" w:hAnsiTheme="majorHAnsi" w:cstheme="majorBidi"/>
      <w:color w:val="000000" w:themeColor="text1"/>
      <w:sz w:val="22"/>
      <w:szCs w:val="22"/>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paragraph" w:customStyle="1" w:styleId="Fliesstext">
    <w:name w:val="Fliesstext"/>
    <w:basedOn w:val="Standard"/>
    <w:qFormat/>
    <w:rsid w:val="002D47F1"/>
    <w:pPr>
      <w:overflowPunct/>
      <w:autoSpaceDE/>
      <w:autoSpaceDN/>
      <w:adjustRightInd/>
      <w:spacing w:line="280" w:lineRule="atLeast"/>
      <w:ind w:left="680"/>
      <w:textAlignment w:val="auto"/>
    </w:pPr>
    <w:rPr>
      <w:rFonts w:eastAsiaTheme="minorHAnsi" w:cs="Tahoma"/>
      <w:szCs w:val="22"/>
      <w:lang w:eastAsia="en-US"/>
    </w:rPr>
  </w:style>
  <w:style w:type="character" w:customStyle="1" w:styleId="berschrift3Zchn">
    <w:name w:val="Überschrift 3 Zchn"/>
    <w:basedOn w:val="Absatz-Standardschriftart"/>
    <w:link w:val="berschrift3"/>
    <w:uiPriority w:val="9"/>
    <w:rsid w:val="001268A6"/>
    <w:rPr>
      <w:rFonts w:ascii="Arial" w:eastAsiaTheme="majorEastAsia" w:hAnsi="Arial" w:cstheme="majorBidi"/>
      <w:b/>
      <w:bCs/>
      <w:sz w:val="26"/>
      <w:lang w:eastAsia="de-DE"/>
    </w:rPr>
  </w:style>
  <w:style w:type="paragraph" w:styleId="berarbeitung">
    <w:name w:val="Revision"/>
    <w:hidden/>
    <w:uiPriority w:val="99"/>
    <w:semiHidden/>
    <w:rsid w:val="00EA5011"/>
    <w:rPr>
      <w:rFonts w:ascii="Arial" w:hAnsi="Arial"/>
      <w:lang w:eastAsia="de-DE"/>
    </w:rPr>
  </w:style>
  <w:style w:type="character" w:customStyle="1" w:styleId="berschrift4Zchn">
    <w:name w:val="Überschrift 4 Zchn"/>
    <w:basedOn w:val="Absatz-Standardschriftart"/>
    <w:link w:val="berschrift4"/>
    <w:uiPriority w:val="9"/>
    <w:semiHidden/>
    <w:rsid w:val="004B6A60"/>
    <w:rPr>
      <w:rFonts w:asciiTheme="majorHAnsi" w:eastAsiaTheme="majorEastAsia" w:hAnsiTheme="majorHAnsi" w:cstheme="majorBidi"/>
      <w:b/>
      <w:bCs/>
      <w:i/>
      <w:iCs/>
      <w:color w:val="4F81BD" w:themeColor="accent1"/>
      <w:lang w:eastAsia="de-DE"/>
    </w:rPr>
  </w:style>
  <w:style w:type="character" w:customStyle="1" w:styleId="berschrift5Zchn">
    <w:name w:val="Überschrift 5 Zchn"/>
    <w:basedOn w:val="Absatz-Standardschriftart"/>
    <w:link w:val="berschrift5"/>
    <w:uiPriority w:val="9"/>
    <w:semiHidden/>
    <w:rsid w:val="004B6A60"/>
    <w:rPr>
      <w:rFonts w:asciiTheme="majorHAnsi" w:eastAsiaTheme="majorEastAsia" w:hAnsiTheme="majorHAnsi" w:cstheme="majorBidi"/>
      <w:color w:val="243F60" w:themeColor="accent1" w:themeShade="7F"/>
      <w:lang w:eastAsia="de-DE"/>
    </w:rPr>
  </w:style>
  <w:style w:type="character" w:customStyle="1" w:styleId="berschrift6Zchn">
    <w:name w:val="Überschrift 6 Zchn"/>
    <w:basedOn w:val="Absatz-Standardschriftart"/>
    <w:link w:val="berschrift6"/>
    <w:uiPriority w:val="9"/>
    <w:semiHidden/>
    <w:rsid w:val="004B6A60"/>
    <w:rPr>
      <w:rFonts w:asciiTheme="majorHAnsi" w:eastAsiaTheme="majorEastAsia" w:hAnsiTheme="majorHAnsi" w:cstheme="majorBidi"/>
      <w:i/>
      <w:iCs/>
      <w:color w:val="243F60" w:themeColor="accent1" w:themeShade="7F"/>
      <w:lang w:eastAsia="de-DE"/>
    </w:rPr>
  </w:style>
  <w:style w:type="character" w:customStyle="1" w:styleId="berschrift7Zchn">
    <w:name w:val="Überschrift 7 Zchn"/>
    <w:basedOn w:val="Absatz-Standardschriftart"/>
    <w:link w:val="berschrift7"/>
    <w:uiPriority w:val="9"/>
    <w:semiHidden/>
    <w:rsid w:val="004B6A60"/>
    <w:rPr>
      <w:rFonts w:asciiTheme="majorHAnsi" w:eastAsiaTheme="majorEastAsia" w:hAnsiTheme="majorHAnsi" w:cstheme="majorBidi"/>
      <w:i/>
      <w:iCs/>
      <w:color w:val="404040" w:themeColor="text1" w:themeTint="BF"/>
      <w:lang w:eastAsia="de-DE"/>
    </w:rPr>
  </w:style>
  <w:style w:type="character" w:customStyle="1" w:styleId="berschrift8Zchn">
    <w:name w:val="Überschrift 8 Zchn"/>
    <w:basedOn w:val="Absatz-Standardschriftart"/>
    <w:link w:val="berschrift8"/>
    <w:uiPriority w:val="9"/>
    <w:semiHidden/>
    <w:rsid w:val="004B6A60"/>
    <w:rPr>
      <w:rFonts w:asciiTheme="majorHAnsi" w:eastAsiaTheme="majorEastAsia" w:hAnsiTheme="majorHAnsi" w:cstheme="majorBidi"/>
      <w:color w:val="404040" w:themeColor="text1" w:themeTint="BF"/>
      <w:lang w:eastAsia="de-DE"/>
    </w:rPr>
  </w:style>
  <w:style w:type="character" w:customStyle="1" w:styleId="berschrift9Zchn">
    <w:name w:val="Überschrift 9 Zchn"/>
    <w:basedOn w:val="Absatz-Standardschriftart"/>
    <w:link w:val="berschrift9"/>
    <w:uiPriority w:val="9"/>
    <w:semiHidden/>
    <w:rsid w:val="004B6A60"/>
    <w:rPr>
      <w:rFonts w:asciiTheme="majorHAnsi" w:eastAsiaTheme="majorEastAsia" w:hAnsiTheme="majorHAnsi" w:cstheme="majorBidi"/>
      <w:i/>
      <w:iCs/>
      <w:color w:val="404040" w:themeColor="text1" w:themeTint="BF"/>
      <w:lang w:eastAsia="de-DE"/>
    </w:rPr>
  </w:style>
  <w:style w:type="paragraph" w:customStyle="1" w:styleId="JSSTANDARDTEXT">
    <w:name w:val="_JS  STANDARDTEXT"/>
    <w:basedOn w:val="Standard"/>
    <w:uiPriority w:val="1"/>
    <w:qFormat/>
    <w:rsid w:val="008718A0"/>
    <w:pPr>
      <w:tabs>
        <w:tab w:val="clear" w:pos="567"/>
      </w:tabs>
      <w:overflowPunct/>
      <w:autoSpaceDE/>
      <w:autoSpaceDN/>
      <w:adjustRightInd/>
      <w:spacing w:before="80" w:after="80" w:line="292" w:lineRule="exact"/>
      <w:textAlignment w:val="auto"/>
    </w:pPr>
    <w:rPr>
      <w:rFonts w:ascii="Cambria" w:eastAsiaTheme="minorHAnsi" w:hAnsi="Cambria" w:cstheme="minorBidi"/>
      <w:color w:val="000000" w:themeColor="text1"/>
      <w:sz w:val="22"/>
      <w:szCs w:val="22"/>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8819440">
      <w:bodyDiv w:val="1"/>
      <w:marLeft w:val="0"/>
      <w:marRight w:val="0"/>
      <w:marTop w:val="0"/>
      <w:marBottom w:val="0"/>
      <w:divBdr>
        <w:top w:val="none" w:sz="0" w:space="0" w:color="auto"/>
        <w:left w:val="none" w:sz="0" w:space="0" w:color="auto"/>
        <w:bottom w:val="none" w:sz="0" w:space="0" w:color="auto"/>
        <w:right w:val="none" w:sz="0" w:space="0" w:color="auto"/>
      </w:divBdr>
    </w:div>
    <w:div w:id="212665951">
      <w:bodyDiv w:val="1"/>
      <w:marLeft w:val="0"/>
      <w:marRight w:val="0"/>
      <w:marTop w:val="0"/>
      <w:marBottom w:val="0"/>
      <w:divBdr>
        <w:top w:val="none" w:sz="0" w:space="0" w:color="auto"/>
        <w:left w:val="none" w:sz="0" w:space="0" w:color="auto"/>
        <w:bottom w:val="none" w:sz="0" w:space="0" w:color="auto"/>
        <w:right w:val="none" w:sz="0" w:space="0" w:color="auto"/>
      </w:divBdr>
    </w:div>
    <w:div w:id="263923827">
      <w:bodyDiv w:val="1"/>
      <w:marLeft w:val="0"/>
      <w:marRight w:val="0"/>
      <w:marTop w:val="0"/>
      <w:marBottom w:val="0"/>
      <w:divBdr>
        <w:top w:val="none" w:sz="0" w:space="0" w:color="auto"/>
        <w:left w:val="none" w:sz="0" w:space="0" w:color="auto"/>
        <w:bottom w:val="none" w:sz="0" w:space="0" w:color="auto"/>
        <w:right w:val="none" w:sz="0" w:space="0" w:color="auto"/>
      </w:divBdr>
    </w:div>
    <w:div w:id="269318222">
      <w:bodyDiv w:val="1"/>
      <w:marLeft w:val="0"/>
      <w:marRight w:val="0"/>
      <w:marTop w:val="0"/>
      <w:marBottom w:val="0"/>
      <w:divBdr>
        <w:top w:val="none" w:sz="0" w:space="0" w:color="auto"/>
        <w:left w:val="none" w:sz="0" w:space="0" w:color="auto"/>
        <w:bottom w:val="none" w:sz="0" w:space="0" w:color="auto"/>
        <w:right w:val="none" w:sz="0" w:space="0" w:color="auto"/>
      </w:divBdr>
    </w:div>
    <w:div w:id="474958736">
      <w:bodyDiv w:val="1"/>
      <w:marLeft w:val="0"/>
      <w:marRight w:val="0"/>
      <w:marTop w:val="0"/>
      <w:marBottom w:val="0"/>
      <w:divBdr>
        <w:top w:val="none" w:sz="0" w:space="0" w:color="auto"/>
        <w:left w:val="none" w:sz="0" w:space="0" w:color="auto"/>
        <w:bottom w:val="none" w:sz="0" w:space="0" w:color="auto"/>
        <w:right w:val="none" w:sz="0" w:space="0" w:color="auto"/>
      </w:divBdr>
    </w:div>
    <w:div w:id="635796661">
      <w:bodyDiv w:val="1"/>
      <w:marLeft w:val="0"/>
      <w:marRight w:val="0"/>
      <w:marTop w:val="0"/>
      <w:marBottom w:val="0"/>
      <w:divBdr>
        <w:top w:val="none" w:sz="0" w:space="0" w:color="auto"/>
        <w:left w:val="none" w:sz="0" w:space="0" w:color="auto"/>
        <w:bottom w:val="none" w:sz="0" w:space="0" w:color="auto"/>
        <w:right w:val="none" w:sz="0" w:space="0" w:color="auto"/>
      </w:divBdr>
    </w:div>
    <w:div w:id="656881220">
      <w:bodyDiv w:val="1"/>
      <w:marLeft w:val="0"/>
      <w:marRight w:val="0"/>
      <w:marTop w:val="0"/>
      <w:marBottom w:val="0"/>
      <w:divBdr>
        <w:top w:val="none" w:sz="0" w:space="0" w:color="auto"/>
        <w:left w:val="none" w:sz="0" w:space="0" w:color="auto"/>
        <w:bottom w:val="none" w:sz="0" w:space="0" w:color="auto"/>
        <w:right w:val="none" w:sz="0" w:space="0" w:color="auto"/>
      </w:divBdr>
    </w:div>
    <w:div w:id="743531863">
      <w:bodyDiv w:val="1"/>
      <w:marLeft w:val="0"/>
      <w:marRight w:val="0"/>
      <w:marTop w:val="0"/>
      <w:marBottom w:val="0"/>
      <w:divBdr>
        <w:top w:val="none" w:sz="0" w:space="0" w:color="auto"/>
        <w:left w:val="none" w:sz="0" w:space="0" w:color="auto"/>
        <w:bottom w:val="none" w:sz="0" w:space="0" w:color="auto"/>
        <w:right w:val="none" w:sz="0" w:space="0" w:color="auto"/>
      </w:divBdr>
    </w:div>
    <w:div w:id="798648902">
      <w:bodyDiv w:val="1"/>
      <w:marLeft w:val="0"/>
      <w:marRight w:val="0"/>
      <w:marTop w:val="0"/>
      <w:marBottom w:val="0"/>
      <w:divBdr>
        <w:top w:val="none" w:sz="0" w:space="0" w:color="auto"/>
        <w:left w:val="none" w:sz="0" w:space="0" w:color="auto"/>
        <w:bottom w:val="none" w:sz="0" w:space="0" w:color="auto"/>
        <w:right w:val="none" w:sz="0" w:space="0" w:color="auto"/>
      </w:divBdr>
    </w:div>
    <w:div w:id="863175973">
      <w:bodyDiv w:val="1"/>
      <w:marLeft w:val="0"/>
      <w:marRight w:val="0"/>
      <w:marTop w:val="0"/>
      <w:marBottom w:val="0"/>
      <w:divBdr>
        <w:top w:val="none" w:sz="0" w:space="0" w:color="auto"/>
        <w:left w:val="none" w:sz="0" w:space="0" w:color="auto"/>
        <w:bottom w:val="none" w:sz="0" w:space="0" w:color="auto"/>
        <w:right w:val="none" w:sz="0" w:space="0" w:color="auto"/>
      </w:divBdr>
    </w:div>
    <w:div w:id="952514120">
      <w:bodyDiv w:val="1"/>
      <w:marLeft w:val="0"/>
      <w:marRight w:val="0"/>
      <w:marTop w:val="0"/>
      <w:marBottom w:val="0"/>
      <w:divBdr>
        <w:top w:val="none" w:sz="0" w:space="0" w:color="auto"/>
        <w:left w:val="none" w:sz="0" w:space="0" w:color="auto"/>
        <w:bottom w:val="none" w:sz="0" w:space="0" w:color="auto"/>
        <w:right w:val="none" w:sz="0" w:space="0" w:color="auto"/>
      </w:divBdr>
      <w:divsChild>
        <w:div w:id="997802207">
          <w:marLeft w:val="0"/>
          <w:marRight w:val="0"/>
          <w:marTop w:val="0"/>
          <w:marBottom w:val="0"/>
          <w:divBdr>
            <w:top w:val="none" w:sz="0" w:space="0" w:color="auto"/>
            <w:left w:val="none" w:sz="0" w:space="0" w:color="auto"/>
            <w:bottom w:val="none" w:sz="0" w:space="0" w:color="auto"/>
            <w:right w:val="none" w:sz="0" w:space="0" w:color="auto"/>
          </w:divBdr>
          <w:divsChild>
            <w:div w:id="195699969">
              <w:marLeft w:val="0"/>
              <w:marRight w:val="0"/>
              <w:marTop w:val="0"/>
              <w:marBottom w:val="0"/>
              <w:divBdr>
                <w:top w:val="none" w:sz="0" w:space="0" w:color="auto"/>
                <w:left w:val="none" w:sz="0" w:space="0" w:color="auto"/>
                <w:bottom w:val="none" w:sz="0" w:space="0" w:color="auto"/>
                <w:right w:val="none" w:sz="0" w:space="0" w:color="auto"/>
              </w:divBdr>
              <w:divsChild>
                <w:div w:id="253100216">
                  <w:marLeft w:val="0"/>
                  <w:marRight w:val="0"/>
                  <w:marTop w:val="0"/>
                  <w:marBottom w:val="0"/>
                  <w:divBdr>
                    <w:top w:val="none" w:sz="0" w:space="0" w:color="auto"/>
                    <w:left w:val="none" w:sz="0" w:space="0" w:color="auto"/>
                    <w:bottom w:val="none" w:sz="0" w:space="0" w:color="auto"/>
                    <w:right w:val="none" w:sz="0" w:space="0" w:color="auto"/>
                  </w:divBdr>
                  <w:divsChild>
                    <w:div w:id="2009094557">
                      <w:marLeft w:val="0"/>
                      <w:marRight w:val="0"/>
                      <w:marTop w:val="0"/>
                      <w:marBottom w:val="0"/>
                      <w:divBdr>
                        <w:top w:val="none" w:sz="0" w:space="0" w:color="auto"/>
                        <w:left w:val="none" w:sz="0" w:space="0" w:color="auto"/>
                        <w:bottom w:val="none" w:sz="0" w:space="0" w:color="auto"/>
                        <w:right w:val="none" w:sz="0" w:space="0" w:color="auto"/>
                      </w:divBdr>
                      <w:divsChild>
                        <w:div w:id="761146461">
                          <w:marLeft w:val="0"/>
                          <w:marRight w:val="0"/>
                          <w:marTop w:val="0"/>
                          <w:marBottom w:val="0"/>
                          <w:divBdr>
                            <w:top w:val="none" w:sz="0" w:space="0" w:color="auto"/>
                            <w:left w:val="none" w:sz="0" w:space="0" w:color="auto"/>
                            <w:bottom w:val="none" w:sz="0" w:space="0" w:color="auto"/>
                            <w:right w:val="none" w:sz="0" w:space="0" w:color="auto"/>
                          </w:divBdr>
                          <w:divsChild>
                            <w:div w:id="1841653775">
                              <w:marLeft w:val="0"/>
                              <w:marRight w:val="0"/>
                              <w:marTop w:val="0"/>
                              <w:marBottom w:val="0"/>
                              <w:divBdr>
                                <w:top w:val="none" w:sz="0" w:space="0" w:color="auto"/>
                                <w:left w:val="none" w:sz="0" w:space="0" w:color="auto"/>
                                <w:bottom w:val="none" w:sz="0" w:space="0" w:color="auto"/>
                                <w:right w:val="none" w:sz="0" w:space="0" w:color="auto"/>
                              </w:divBdr>
                              <w:divsChild>
                                <w:div w:id="1263032879">
                                  <w:marLeft w:val="0"/>
                                  <w:marRight w:val="0"/>
                                  <w:marTop w:val="0"/>
                                  <w:marBottom w:val="0"/>
                                  <w:divBdr>
                                    <w:top w:val="none" w:sz="0" w:space="0" w:color="auto"/>
                                    <w:left w:val="none" w:sz="0" w:space="0" w:color="auto"/>
                                    <w:bottom w:val="none" w:sz="0" w:space="0" w:color="auto"/>
                                    <w:right w:val="none" w:sz="0" w:space="0" w:color="auto"/>
                                  </w:divBdr>
                                  <w:divsChild>
                                    <w:div w:id="112866713">
                                      <w:marLeft w:val="0"/>
                                      <w:marRight w:val="0"/>
                                      <w:marTop w:val="0"/>
                                      <w:marBottom w:val="0"/>
                                      <w:divBdr>
                                        <w:top w:val="none" w:sz="0" w:space="0" w:color="auto"/>
                                        <w:left w:val="none" w:sz="0" w:space="0" w:color="auto"/>
                                        <w:bottom w:val="none" w:sz="0" w:space="0" w:color="auto"/>
                                        <w:right w:val="none" w:sz="0" w:space="0" w:color="auto"/>
                                      </w:divBdr>
                                      <w:divsChild>
                                        <w:div w:id="667755619">
                                          <w:marLeft w:val="0"/>
                                          <w:marRight w:val="0"/>
                                          <w:marTop w:val="0"/>
                                          <w:marBottom w:val="0"/>
                                          <w:divBdr>
                                            <w:top w:val="none" w:sz="0" w:space="0" w:color="auto"/>
                                            <w:left w:val="none" w:sz="0" w:space="0" w:color="auto"/>
                                            <w:bottom w:val="none" w:sz="0" w:space="0" w:color="auto"/>
                                            <w:right w:val="none" w:sz="0" w:space="0" w:color="auto"/>
                                          </w:divBdr>
                                          <w:divsChild>
                                            <w:div w:id="1863469069">
                                              <w:marLeft w:val="0"/>
                                              <w:marRight w:val="0"/>
                                              <w:marTop w:val="0"/>
                                              <w:marBottom w:val="0"/>
                                              <w:divBdr>
                                                <w:top w:val="none" w:sz="0" w:space="0" w:color="auto"/>
                                                <w:left w:val="none" w:sz="0" w:space="0" w:color="auto"/>
                                                <w:bottom w:val="none" w:sz="0" w:space="0" w:color="auto"/>
                                                <w:right w:val="none" w:sz="0" w:space="0" w:color="auto"/>
                                              </w:divBdr>
                                              <w:divsChild>
                                                <w:div w:id="1272012352">
                                                  <w:marLeft w:val="0"/>
                                                  <w:marRight w:val="0"/>
                                                  <w:marTop w:val="0"/>
                                                  <w:marBottom w:val="0"/>
                                                  <w:divBdr>
                                                    <w:top w:val="none" w:sz="0" w:space="0" w:color="auto"/>
                                                    <w:left w:val="none" w:sz="0" w:space="0" w:color="auto"/>
                                                    <w:bottom w:val="none" w:sz="0" w:space="0" w:color="auto"/>
                                                    <w:right w:val="none" w:sz="0" w:space="0" w:color="auto"/>
                                                  </w:divBdr>
                                                  <w:divsChild>
                                                    <w:div w:id="626424732">
                                                      <w:marLeft w:val="0"/>
                                                      <w:marRight w:val="0"/>
                                                      <w:marTop w:val="0"/>
                                                      <w:marBottom w:val="0"/>
                                                      <w:divBdr>
                                                        <w:top w:val="none" w:sz="0" w:space="0" w:color="auto"/>
                                                        <w:left w:val="none" w:sz="0" w:space="0" w:color="auto"/>
                                                        <w:bottom w:val="none" w:sz="0" w:space="0" w:color="auto"/>
                                                        <w:right w:val="none" w:sz="0" w:space="0" w:color="auto"/>
                                                      </w:divBdr>
                                                      <w:divsChild>
                                                        <w:div w:id="1555241383">
                                                          <w:marLeft w:val="0"/>
                                                          <w:marRight w:val="0"/>
                                                          <w:marTop w:val="0"/>
                                                          <w:marBottom w:val="0"/>
                                                          <w:divBdr>
                                                            <w:top w:val="none" w:sz="0" w:space="0" w:color="auto"/>
                                                            <w:left w:val="none" w:sz="0" w:space="0" w:color="auto"/>
                                                            <w:bottom w:val="none" w:sz="0" w:space="0" w:color="auto"/>
                                                            <w:right w:val="none" w:sz="0" w:space="0" w:color="auto"/>
                                                          </w:divBdr>
                                                          <w:divsChild>
                                                            <w:div w:id="382142096">
                                                              <w:marLeft w:val="0"/>
                                                              <w:marRight w:val="150"/>
                                                              <w:marTop w:val="0"/>
                                                              <w:marBottom w:val="150"/>
                                                              <w:divBdr>
                                                                <w:top w:val="none" w:sz="0" w:space="0" w:color="auto"/>
                                                                <w:left w:val="none" w:sz="0" w:space="0" w:color="auto"/>
                                                                <w:bottom w:val="none" w:sz="0" w:space="0" w:color="auto"/>
                                                                <w:right w:val="none" w:sz="0" w:space="0" w:color="auto"/>
                                                              </w:divBdr>
                                                              <w:divsChild>
                                                                <w:div w:id="151533449">
                                                                  <w:marLeft w:val="0"/>
                                                                  <w:marRight w:val="0"/>
                                                                  <w:marTop w:val="0"/>
                                                                  <w:marBottom w:val="0"/>
                                                                  <w:divBdr>
                                                                    <w:top w:val="none" w:sz="0" w:space="0" w:color="auto"/>
                                                                    <w:left w:val="none" w:sz="0" w:space="0" w:color="auto"/>
                                                                    <w:bottom w:val="none" w:sz="0" w:space="0" w:color="auto"/>
                                                                    <w:right w:val="none" w:sz="0" w:space="0" w:color="auto"/>
                                                                  </w:divBdr>
                                                                  <w:divsChild>
                                                                    <w:div w:id="1644235747">
                                                                      <w:marLeft w:val="0"/>
                                                                      <w:marRight w:val="0"/>
                                                                      <w:marTop w:val="0"/>
                                                                      <w:marBottom w:val="0"/>
                                                                      <w:divBdr>
                                                                        <w:top w:val="none" w:sz="0" w:space="0" w:color="auto"/>
                                                                        <w:left w:val="none" w:sz="0" w:space="0" w:color="auto"/>
                                                                        <w:bottom w:val="none" w:sz="0" w:space="0" w:color="auto"/>
                                                                        <w:right w:val="none" w:sz="0" w:space="0" w:color="auto"/>
                                                                      </w:divBdr>
                                                                      <w:divsChild>
                                                                        <w:div w:id="112946096">
                                                                          <w:marLeft w:val="0"/>
                                                                          <w:marRight w:val="0"/>
                                                                          <w:marTop w:val="0"/>
                                                                          <w:marBottom w:val="0"/>
                                                                          <w:divBdr>
                                                                            <w:top w:val="none" w:sz="0" w:space="0" w:color="auto"/>
                                                                            <w:left w:val="none" w:sz="0" w:space="0" w:color="auto"/>
                                                                            <w:bottom w:val="none" w:sz="0" w:space="0" w:color="auto"/>
                                                                            <w:right w:val="none" w:sz="0" w:space="0" w:color="auto"/>
                                                                          </w:divBdr>
                                                                          <w:divsChild>
                                                                            <w:div w:id="2001345248">
                                                                              <w:marLeft w:val="0"/>
                                                                              <w:marRight w:val="0"/>
                                                                              <w:marTop w:val="0"/>
                                                                              <w:marBottom w:val="0"/>
                                                                              <w:divBdr>
                                                                                <w:top w:val="none" w:sz="0" w:space="0" w:color="auto"/>
                                                                                <w:left w:val="none" w:sz="0" w:space="0" w:color="auto"/>
                                                                                <w:bottom w:val="none" w:sz="0" w:space="0" w:color="auto"/>
                                                                                <w:right w:val="none" w:sz="0" w:space="0" w:color="auto"/>
                                                                              </w:divBdr>
                                                                              <w:divsChild>
                                                                                <w:div w:id="185414198">
                                                                                  <w:marLeft w:val="0"/>
                                                                                  <w:marRight w:val="0"/>
                                                                                  <w:marTop w:val="0"/>
                                                                                  <w:marBottom w:val="0"/>
                                                                                  <w:divBdr>
                                                                                    <w:top w:val="none" w:sz="0" w:space="0" w:color="auto"/>
                                                                                    <w:left w:val="none" w:sz="0" w:space="0" w:color="auto"/>
                                                                                    <w:bottom w:val="none" w:sz="0" w:space="0" w:color="auto"/>
                                                                                    <w:right w:val="none" w:sz="0" w:space="0" w:color="auto"/>
                                                                                  </w:divBdr>
                                                                                </w:div>
                                                                                <w:div w:id="1576282390">
                                                                                  <w:marLeft w:val="0"/>
                                                                                  <w:marRight w:val="0"/>
                                                                                  <w:marTop w:val="0"/>
                                                                                  <w:marBottom w:val="0"/>
                                                                                  <w:divBdr>
                                                                                    <w:top w:val="none" w:sz="0" w:space="0" w:color="auto"/>
                                                                                    <w:left w:val="none" w:sz="0" w:space="0" w:color="auto"/>
                                                                                    <w:bottom w:val="none" w:sz="0" w:space="0" w:color="auto"/>
                                                                                    <w:right w:val="none" w:sz="0" w:space="0" w:color="auto"/>
                                                                                  </w:divBdr>
                                                                                </w:div>
                                                                                <w:div w:id="1133014809">
                                                                                  <w:marLeft w:val="0"/>
                                                                                  <w:marRight w:val="0"/>
                                                                                  <w:marTop w:val="0"/>
                                                                                  <w:marBottom w:val="0"/>
                                                                                  <w:divBdr>
                                                                                    <w:top w:val="none" w:sz="0" w:space="0" w:color="auto"/>
                                                                                    <w:left w:val="none" w:sz="0" w:space="0" w:color="auto"/>
                                                                                    <w:bottom w:val="none" w:sz="0" w:space="0" w:color="auto"/>
                                                                                    <w:right w:val="none" w:sz="0" w:space="0" w:color="auto"/>
                                                                                  </w:divBdr>
                                                                                </w:div>
                                                                                <w:div w:id="1039088091">
                                                                                  <w:marLeft w:val="0"/>
                                                                                  <w:marRight w:val="0"/>
                                                                                  <w:marTop w:val="0"/>
                                                                                  <w:marBottom w:val="0"/>
                                                                                  <w:divBdr>
                                                                                    <w:top w:val="none" w:sz="0" w:space="0" w:color="auto"/>
                                                                                    <w:left w:val="none" w:sz="0" w:space="0" w:color="auto"/>
                                                                                    <w:bottom w:val="none" w:sz="0" w:space="0" w:color="auto"/>
                                                                                    <w:right w:val="none" w:sz="0" w:space="0" w:color="auto"/>
                                                                                  </w:divBdr>
                                                                                </w:div>
                                                                                <w:div w:id="768624770">
                                                                                  <w:marLeft w:val="0"/>
                                                                                  <w:marRight w:val="0"/>
                                                                                  <w:marTop w:val="0"/>
                                                                                  <w:marBottom w:val="0"/>
                                                                                  <w:divBdr>
                                                                                    <w:top w:val="none" w:sz="0" w:space="0" w:color="auto"/>
                                                                                    <w:left w:val="none" w:sz="0" w:space="0" w:color="auto"/>
                                                                                    <w:bottom w:val="none" w:sz="0" w:space="0" w:color="auto"/>
                                                                                    <w:right w:val="none" w:sz="0" w:space="0" w:color="auto"/>
                                                                                  </w:divBdr>
                                                                                </w:div>
                                                                                <w:div w:id="1294870684">
                                                                                  <w:marLeft w:val="0"/>
                                                                                  <w:marRight w:val="0"/>
                                                                                  <w:marTop w:val="0"/>
                                                                                  <w:marBottom w:val="0"/>
                                                                                  <w:divBdr>
                                                                                    <w:top w:val="none" w:sz="0" w:space="0" w:color="auto"/>
                                                                                    <w:left w:val="none" w:sz="0" w:space="0" w:color="auto"/>
                                                                                    <w:bottom w:val="none" w:sz="0" w:space="0" w:color="auto"/>
                                                                                    <w:right w:val="none" w:sz="0" w:space="0" w:color="auto"/>
                                                                                  </w:divBdr>
                                                                                </w:div>
                                                                                <w:div w:id="167402311">
                                                                                  <w:marLeft w:val="0"/>
                                                                                  <w:marRight w:val="0"/>
                                                                                  <w:marTop w:val="0"/>
                                                                                  <w:marBottom w:val="0"/>
                                                                                  <w:divBdr>
                                                                                    <w:top w:val="none" w:sz="0" w:space="0" w:color="auto"/>
                                                                                    <w:left w:val="none" w:sz="0" w:space="0" w:color="auto"/>
                                                                                    <w:bottom w:val="none" w:sz="0" w:space="0" w:color="auto"/>
                                                                                    <w:right w:val="none" w:sz="0" w:space="0" w:color="auto"/>
                                                                                  </w:divBdr>
                                                                                </w:div>
                                                                                <w:div w:id="1448238753">
                                                                                  <w:marLeft w:val="0"/>
                                                                                  <w:marRight w:val="0"/>
                                                                                  <w:marTop w:val="0"/>
                                                                                  <w:marBottom w:val="0"/>
                                                                                  <w:divBdr>
                                                                                    <w:top w:val="none" w:sz="0" w:space="0" w:color="auto"/>
                                                                                    <w:left w:val="none" w:sz="0" w:space="0" w:color="auto"/>
                                                                                    <w:bottom w:val="none" w:sz="0" w:space="0" w:color="auto"/>
                                                                                    <w:right w:val="none" w:sz="0" w:space="0" w:color="auto"/>
                                                                                  </w:divBdr>
                                                                                </w:div>
                                                                                <w:div w:id="1886067516">
                                                                                  <w:marLeft w:val="0"/>
                                                                                  <w:marRight w:val="0"/>
                                                                                  <w:marTop w:val="0"/>
                                                                                  <w:marBottom w:val="0"/>
                                                                                  <w:divBdr>
                                                                                    <w:top w:val="none" w:sz="0" w:space="0" w:color="auto"/>
                                                                                    <w:left w:val="none" w:sz="0" w:space="0" w:color="auto"/>
                                                                                    <w:bottom w:val="none" w:sz="0" w:space="0" w:color="auto"/>
                                                                                    <w:right w:val="none" w:sz="0" w:space="0" w:color="auto"/>
                                                                                  </w:divBdr>
                                                                                </w:div>
                                                                                <w:div w:id="1557738905">
                                                                                  <w:marLeft w:val="0"/>
                                                                                  <w:marRight w:val="0"/>
                                                                                  <w:marTop w:val="0"/>
                                                                                  <w:marBottom w:val="0"/>
                                                                                  <w:divBdr>
                                                                                    <w:top w:val="none" w:sz="0" w:space="0" w:color="auto"/>
                                                                                    <w:left w:val="none" w:sz="0" w:space="0" w:color="auto"/>
                                                                                    <w:bottom w:val="none" w:sz="0" w:space="0" w:color="auto"/>
                                                                                    <w:right w:val="none" w:sz="0" w:space="0" w:color="auto"/>
                                                                                  </w:divBdr>
                                                                                </w:div>
                                                                                <w:div w:id="1485582573">
                                                                                  <w:marLeft w:val="0"/>
                                                                                  <w:marRight w:val="0"/>
                                                                                  <w:marTop w:val="0"/>
                                                                                  <w:marBottom w:val="0"/>
                                                                                  <w:divBdr>
                                                                                    <w:top w:val="none" w:sz="0" w:space="0" w:color="auto"/>
                                                                                    <w:left w:val="none" w:sz="0" w:space="0" w:color="auto"/>
                                                                                    <w:bottom w:val="none" w:sz="0" w:space="0" w:color="auto"/>
                                                                                    <w:right w:val="none" w:sz="0" w:space="0" w:color="auto"/>
                                                                                  </w:divBdr>
                                                                                </w:div>
                                                                                <w:div w:id="374702039">
                                                                                  <w:marLeft w:val="0"/>
                                                                                  <w:marRight w:val="0"/>
                                                                                  <w:marTop w:val="0"/>
                                                                                  <w:marBottom w:val="0"/>
                                                                                  <w:divBdr>
                                                                                    <w:top w:val="none" w:sz="0" w:space="0" w:color="auto"/>
                                                                                    <w:left w:val="none" w:sz="0" w:space="0" w:color="auto"/>
                                                                                    <w:bottom w:val="none" w:sz="0" w:space="0" w:color="auto"/>
                                                                                    <w:right w:val="none" w:sz="0" w:space="0" w:color="auto"/>
                                                                                  </w:divBdr>
                                                                                </w:div>
                                                                                <w:div w:id="74204095">
                                                                                  <w:marLeft w:val="0"/>
                                                                                  <w:marRight w:val="0"/>
                                                                                  <w:marTop w:val="0"/>
                                                                                  <w:marBottom w:val="0"/>
                                                                                  <w:divBdr>
                                                                                    <w:top w:val="none" w:sz="0" w:space="0" w:color="auto"/>
                                                                                    <w:left w:val="none" w:sz="0" w:space="0" w:color="auto"/>
                                                                                    <w:bottom w:val="none" w:sz="0" w:space="0" w:color="auto"/>
                                                                                    <w:right w:val="none" w:sz="0" w:space="0" w:color="auto"/>
                                                                                  </w:divBdr>
                                                                                </w:div>
                                                                                <w:div w:id="2139179934">
                                                                                  <w:marLeft w:val="0"/>
                                                                                  <w:marRight w:val="0"/>
                                                                                  <w:marTop w:val="0"/>
                                                                                  <w:marBottom w:val="0"/>
                                                                                  <w:divBdr>
                                                                                    <w:top w:val="none" w:sz="0" w:space="0" w:color="auto"/>
                                                                                    <w:left w:val="none" w:sz="0" w:space="0" w:color="auto"/>
                                                                                    <w:bottom w:val="none" w:sz="0" w:space="0" w:color="auto"/>
                                                                                    <w:right w:val="none" w:sz="0" w:space="0" w:color="auto"/>
                                                                                  </w:divBdr>
                                                                                </w:div>
                                                                                <w:div w:id="2099475412">
                                                                                  <w:marLeft w:val="0"/>
                                                                                  <w:marRight w:val="0"/>
                                                                                  <w:marTop w:val="0"/>
                                                                                  <w:marBottom w:val="0"/>
                                                                                  <w:divBdr>
                                                                                    <w:top w:val="none" w:sz="0" w:space="0" w:color="auto"/>
                                                                                    <w:left w:val="none" w:sz="0" w:space="0" w:color="auto"/>
                                                                                    <w:bottom w:val="none" w:sz="0" w:space="0" w:color="auto"/>
                                                                                    <w:right w:val="none" w:sz="0" w:space="0" w:color="auto"/>
                                                                                  </w:divBdr>
                                                                                </w:div>
                                                                                <w:div w:id="837648193">
                                                                                  <w:marLeft w:val="0"/>
                                                                                  <w:marRight w:val="0"/>
                                                                                  <w:marTop w:val="0"/>
                                                                                  <w:marBottom w:val="0"/>
                                                                                  <w:divBdr>
                                                                                    <w:top w:val="none" w:sz="0" w:space="0" w:color="auto"/>
                                                                                    <w:left w:val="none" w:sz="0" w:space="0" w:color="auto"/>
                                                                                    <w:bottom w:val="none" w:sz="0" w:space="0" w:color="auto"/>
                                                                                    <w:right w:val="none" w:sz="0" w:space="0" w:color="auto"/>
                                                                                  </w:divBdr>
                                                                                </w:div>
                                                                                <w:div w:id="240408592">
                                                                                  <w:marLeft w:val="0"/>
                                                                                  <w:marRight w:val="0"/>
                                                                                  <w:marTop w:val="0"/>
                                                                                  <w:marBottom w:val="0"/>
                                                                                  <w:divBdr>
                                                                                    <w:top w:val="none" w:sz="0" w:space="0" w:color="auto"/>
                                                                                    <w:left w:val="none" w:sz="0" w:space="0" w:color="auto"/>
                                                                                    <w:bottom w:val="none" w:sz="0" w:space="0" w:color="auto"/>
                                                                                    <w:right w:val="none" w:sz="0" w:space="0" w:color="auto"/>
                                                                                  </w:divBdr>
                                                                                </w:div>
                                                                                <w:div w:id="2559081">
                                                                                  <w:marLeft w:val="0"/>
                                                                                  <w:marRight w:val="0"/>
                                                                                  <w:marTop w:val="0"/>
                                                                                  <w:marBottom w:val="0"/>
                                                                                  <w:divBdr>
                                                                                    <w:top w:val="none" w:sz="0" w:space="0" w:color="auto"/>
                                                                                    <w:left w:val="none" w:sz="0" w:space="0" w:color="auto"/>
                                                                                    <w:bottom w:val="none" w:sz="0" w:space="0" w:color="auto"/>
                                                                                    <w:right w:val="none" w:sz="0" w:space="0" w:color="auto"/>
                                                                                  </w:divBdr>
                                                                                </w:div>
                                                                                <w:div w:id="631836792">
                                                                                  <w:marLeft w:val="0"/>
                                                                                  <w:marRight w:val="0"/>
                                                                                  <w:marTop w:val="0"/>
                                                                                  <w:marBottom w:val="0"/>
                                                                                  <w:divBdr>
                                                                                    <w:top w:val="none" w:sz="0" w:space="0" w:color="auto"/>
                                                                                    <w:left w:val="none" w:sz="0" w:space="0" w:color="auto"/>
                                                                                    <w:bottom w:val="none" w:sz="0" w:space="0" w:color="auto"/>
                                                                                    <w:right w:val="none" w:sz="0" w:space="0" w:color="auto"/>
                                                                                  </w:divBdr>
                                                                                </w:div>
                                                                                <w:div w:id="1504664891">
                                                                                  <w:marLeft w:val="0"/>
                                                                                  <w:marRight w:val="0"/>
                                                                                  <w:marTop w:val="0"/>
                                                                                  <w:marBottom w:val="0"/>
                                                                                  <w:divBdr>
                                                                                    <w:top w:val="none" w:sz="0" w:space="0" w:color="auto"/>
                                                                                    <w:left w:val="none" w:sz="0" w:space="0" w:color="auto"/>
                                                                                    <w:bottom w:val="none" w:sz="0" w:space="0" w:color="auto"/>
                                                                                    <w:right w:val="none" w:sz="0" w:space="0" w:color="auto"/>
                                                                                  </w:divBdr>
                                                                                </w:div>
                                                                                <w:div w:id="1291402447">
                                                                                  <w:marLeft w:val="0"/>
                                                                                  <w:marRight w:val="0"/>
                                                                                  <w:marTop w:val="0"/>
                                                                                  <w:marBottom w:val="0"/>
                                                                                  <w:divBdr>
                                                                                    <w:top w:val="none" w:sz="0" w:space="0" w:color="auto"/>
                                                                                    <w:left w:val="none" w:sz="0" w:space="0" w:color="auto"/>
                                                                                    <w:bottom w:val="none" w:sz="0" w:space="0" w:color="auto"/>
                                                                                    <w:right w:val="none" w:sz="0" w:space="0" w:color="auto"/>
                                                                                  </w:divBdr>
                                                                                </w:div>
                                                                                <w:div w:id="1773472709">
                                                                                  <w:marLeft w:val="0"/>
                                                                                  <w:marRight w:val="0"/>
                                                                                  <w:marTop w:val="0"/>
                                                                                  <w:marBottom w:val="0"/>
                                                                                  <w:divBdr>
                                                                                    <w:top w:val="none" w:sz="0" w:space="0" w:color="auto"/>
                                                                                    <w:left w:val="none" w:sz="0" w:space="0" w:color="auto"/>
                                                                                    <w:bottom w:val="none" w:sz="0" w:space="0" w:color="auto"/>
                                                                                    <w:right w:val="none" w:sz="0" w:space="0" w:color="auto"/>
                                                                                  </w:divBdr>
                                                                                </w:div>
                                                                                <w:div w:id="535433594">
                                                                                  <w:marLeft w:val="0"/>
                                                                                  <w:marRight w:val="0"/>
                                                                                  <w:marTop w:val="0"/>
                                                                                  <w:marBottom w:val="0"/>
                                                                                  <w:divBdr>
                                                                                    <w:top w:val="none" w:sz="0" w:space="0" w:color="auto"/>
                                                                                    <w:left w:val="none" w:sz="0" w:space="0" w:color="auto"/>
                                                                                    <w:bottom w:val="none" w:sz="0" w:space="0" w:color="auto"/>
                                                                                    <w:right w:val="none" w:sz="0" w:space="0" w:color="auto"/>
                                                                                  </w:divBdr>
                                                                                </w:div>
                                                                                <w:div w:id="2028747005">
                                                                                  <w:marLeft w:val="0"/>
                                                                                  <w:marRight w:val="0"/>
                                                                                  <w:marTop w:val="0"/>
                                                                                  <w:marBottom w:val="0"/>
                                                                                  <w:divBdr>
                                                                                    <w:top w:val="none" w:sz="0" w:space="0" w:color="auto"/>
                                                                                    <w:left w:val="none" w:sz="0" w:space="0" w:color="auto"/>
                                                                                    <w:bottom w:val="none" w:sz="0" w:space="0" w:color="auto"/>
                                                                                    <w:right w:val="none" w:sz="0" w:space="0" w:color="auto"/>
                                                                                  </w:divBdr>
                                                                                </w:div>
                                                                                <w:div w:id="1690834288">
                                                                                  <w:marLeft w:val="0"/>
                                                                                  <w:marRight w:val="0"/>
                                                                                  <w:marTop w:val="0"/>
                                                                                  <w:marBottom w:val="0"/>
                                                                                  <w:divBdr>
                                                                                    <w:top w:val="none" w:sz="0" w:space="0" w:color="auto"/>
                                                                                    <w:left w:val="none" w:sz="0" w:space="0" w:color="auto"/>
                                                                                    <w:bottom w:val="none" w:sz="0" w:space="0" w:color="auto"/>
                                                                                    <w:right w:val="none" w:sz="0" w:space="0" w:color="auto"/>
                                                                                  </w:divBdr>
                                                                                </w:div>
                                                                                <w:div w:id="152069419">
                                                                                  <w:marLeft w:val="0"/>
                                                                                  <w:marRight w:val="0"/>
                                                                                  <w:marTop w:val="0"/>
                                                                                  <w:marBottom w:val="0"/>
                                                                                  <w:divBdr>
                                                                                    <w:top w:val="none" w:sz="0" w:space="0" w:color="auto"/>
                                                                                    <w:left w:val="none" w:sz="0" w:space="0" w:color="auto"/>
                                                                                    <w:bottom w:val="none" w:sz="0" w:space="0" w:color="auto"/>
                                                                                    <w:right w:val="none" w:sz="0" w:space="0" w:color="auto"/>
                                                                                  </w:divBdr>
                                                                                </w:div>
                                                                                <w:div w:id="1213275010">
                                                                                  <w:marLeft w:val="0"/>
                                                                                  <w:marRight w:val="0"/>
                                                                                  <w:marTop w:val="0"/>
                                                                                  <w:marBottom w:val="0"/>
                                                                                  <w:divBdr>
                                                                                    <w:top w:val="none" w:sz="0" w:space="0" w:color="auto"/>
                                                                                    <w:left w:val="none" w:sz="0" w:space="0" w:color="auto"/>
                                                                                    <w:bottom w:val="none" w:sz="0" w:space="0" w:color="auto"/>
                                                                                    <w:right w:val="none" w:sz="0" w:space="0" w:color="auto"/>
                                                                                  </w:divBdr>
                                                                                </w:div>
                                                                                <w:div w:id="1306423995">
                                                                                  <w:marLeft w:val="0"/>
                                                                                  <w:marRight w:val="0"/>
                                                                                  <w:marTop w:val="0"/>
                                                                                  <w:marBottom w:val="0"/>
                                                                                  <w:divBdr>
                                                                                    <w:top w:val="none" w:sz="0" w:space="0" w:color="auto"/>
                                                                                    <w:left w:val="none" w:sz="0" w:space="0" w:color="auto"/>
                                                                                    <w:bottom w:val="none" w:sz="0" w:space="0" w:color="auto"/>
                                                                                    <w:right w:val="none" w:sz="0" w:space="0" w:color="auto"/>
                                                                                  </w:divBdr>
                                                                                </w:div>
                                                                                <w:div w:id="558589596">
                                                                                  <w:marLeft w:val="0"/>
                                                                                  <w:marRight w:val="0"/>
                                                                                  <w:marTop w:val="0"/>
                                                                                  <w:marBottom w:val="0"/>
                                                                                  <w:divBdr>
                                                                                    <w:top w:val="none" w:sz="0" w:space="0" w:color="auto"/>
                                                                                    <w:left w:val="none" w:sz="0" w:space="0" w:color="auto"/>
                                                                                    <w:bottom w:val="none" w:sz="0" w:space="0" w:color="auto"/>
                                                                                    <w:right w:val="none" w:sz="0" w:space="0" w:color="auto"/>
                                                                                  </w:divBdr>
                                                                                </w:div>
                                                                                <w:div w:id="597517825">
                                                                                  <w:marLeft w:val="0"/>
                                                                                  <w:marRight w:val="0"/>
                                                                                  <w:marTop w:val="0"/>
                                                                                  <w:marBottom w:val="0"/>
                                                                                  <w:divBdr>
                                                                                    <w:top w:val="none" w:sz="0" w:space="0" w:color="auto"/>
                                                                                    <w:left w:val="none" w:sz="0" w:space="0" w:color="auto"/>
                                                                                    <w:bottom w:val="none" w:sz="0" w:space="0" w:color="auto"/>
                                                                                    <w:right w:val="none" w:sz="0" w:space="0" w:color="auto"/>
                                                                                  </w:divBdr>
                                                                                </w:div>
                                                                                <w:div w:id="1499424756">
                                                                                  <w:marLeft w:val="0"/>
                                                                                  <w:marRight w:val="0"/>
                                                                                  <w:marTop w:val="0"/>
                                                                                  <w:marBottom w:val="0"/>
                                                                                  <w:divBdr>
                                                                                    <w:top w:val="none" w:sz="0" w:space="0" w:color="auto"/>
                                                                                    <w:left w:val="none" w:sz="0" w:space="0" w:color="auto"/>
                                                                                    <w:bottom w:val="none" w:sz="0" w:space="0" w:color="auto"/>
                                                                                    <w:right w:val="none" w:sz="0" w:space="0" w:color="auto"/>
                                                                                  </w:divBdr>
                                                                                </w:div>
                                                                                <w:div w:id="543954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052313885">
      <w:bodyDiv w:val="1"/>
      <w:marLeft w:val="0"/>
      <w:marRight w:val="0"/>
      <w:marTop w:val="0"/>
      <w:marBottom w:val="0"/>
      <w:divBdr>
        <w:top w:val="none" w:sz="0" w:space="0" w:color="auto"/>
        <w:left w:val="none" w:sz="0" w:space="0" w:color="auto"/>
        <w:bottom w:val="none" w:sz="0" w:space="0" w:color="auto"/>
        <w:right w:val="none" w:sz="0" w:space="0" w:color="auto"/>
      </w:divBdr>
    </w:div>
    <w:div w:id="1121925702">
      <w:bodyDiv w:val="1"/>
      <w:marLeft w:val="0"/>
      <w:marRight w:val="0"/>
      <w:marTop w:val="0"/>
      <w:marBottom w:val="0"/>
      <w:divBdr>
        <w:top w:val="none" w:sz="0" w:space="0" w:color="auto"/>
        <w:left w:val="none" w:sz="0" w:space="0" w:color="auto"/>
        <w:bottom w:val="none" w:sz="0" w:space="0" w:color="auto"/>
        <w:right w:val="none" w:sz="0" w:space="0" w:color="auto"/>
      </w:divBdr>
    </w:div>
    <w:div w:id="1330215668">
      <w:bodyDiv w:val="1"/>
      <w:marLeft w:val="0"/>
      <w:marRight w:val="0"/>
      <w:marTop w:val="0"/>
      <w:marBottom w:val="0"/>
      <w:divBdr>
        <w:top w:val="none" w:sz="0" w:space="0" w:color="auto"/>
        <w:left w:val="none" w:sz="0" w:space="0" w:color="auto"/>
        <w:bottom w:val="none" w:sz="0" w:space="0" w:color="auto"/>
        <w:right w:val="none" w:sz="0" w:space="0" w:color="auto"/>
      </w:divBdr>
    </w:div>
    <w:div w:id="1454789914">
      <w:bodyDiv w:val="1"/>
      <w:marLeft w:val="0"/>
      <w:marRight w:val="0"/>
      <w:marTop w:val="0"/>
      <w:marBottom w:val="0"/>
      <w:divBdr>
        <w:top w:val="none" w:sz="0" w:space="0" w:color="auto"/>
        <w:left w:val="none" w:sz="0" w:space="0" w:color="auto"/>
        <w:bottom w:val="none" w:sz="0" w:space="0" w:color="auto"/>
        <w:right w:val="none" w:sz="0" w:space="0" w:color="auto"/>
      </w:divBdr>
    </w:div>
    <w:div w:id="1460144746">
      <w:bodyDiv w:val="1"/>
      <w:marLeft w:val="0"/>
      <w:marRight w:val="0"/>
      <w:marTop w:val="0"/>
      <w:marBottom w:val="0"/>
      <w:divBdr>
        <w:top w:val="none" w:sz="0" w:space="0" w:color="auto"/>
        <w:left w:val="none" w:sz="0" w:space="0" w:color="auto"/>
        <w:bottom w:val="none" w:sz="0" w:space="0" w:color="auto"/>
        <w:right w:val="none" w:sz="0" w:space="0" w:color="auto"/>
      </w:divBdr>
      <w:divsChild>
        <w:div w:id="1944723894">
          <w:marLeft w:val="0"/>
          <w:marRight w:val="0"/>
          <w:marTop w:val="0"/>
          <w:marBottom w:val="0"/>
          <w:divBdr>
            <w:top w:val="none" w:sz="0" w:space="0" w:color="auto"/>
            <w:left w:val="none" w:sz="0" w:space="0" w:color="auto"/>
            <w:bottom w:val="none" w:sz="0" w:space="0" w:color="auto"/>
            <w:right w:val="none" w:sz="0" w:space="0" w:color="auto"/>
          </w:divBdr>
          <w:divsChild>
            <w:div w:id="1504976751">
              <w:marLeft w:val="0"/>
              <w:marRight w:val="0"/>
              <w:marTop w:val="0"/>
              <w:marBottom w:val="0"/>
              <w:divBdr>
                <w:top w:val="none" w:sz="0" w:space="0" w:color="auto"/>
                <w:left w:val="none" w:sz="0" w:space="0" w:color="auto"/>
                <w:bottom w:val="none" w:sz="0" w:space="0" w:color="auto"/>
                <w:right w:val="none" w:sz="0" w:space="0" w:color="auto"/>
              </w:divBdr>
              <w:divsChild>
                <w:div w:id="86391638">
                  <w:marLeft w:val="0"/>
                  <w:marRight w:val="0"/>
                  <w:marTop w:val="0"/>
                  <w:marBottom w:val="0"/>
                  <w:divBdr>
                    <w:top w:val="none" w:sz="0" w:space="0" w:color="auto"/>
                    <w:left w:val="none" w:sz="0" w:space="0" w:color="auto"/>
                    <w:bottom w:val="none" w:sz="0" w:space="0" w:color="auto"/>
                    <w:right w:val="none" w:sz="0" w:space="0" w:color="auto"/>
                  </w:divBdr>
                  <w:divsChild>
                    <w:div w:id="167866586">
                      <w:marLeft w:val="0"/>
                      <w:marRight w:val="0"/>
                      <w:marTop w:val="0"/>
                      <w:marBottom w:val="0"/>
                      <w:divBdr>
                        <w:top w:val="none" w:sz="0" w:space="0" w:color="auto"/>
                        <w:left w:val="none" w:sz="0" w:space="0" w:color="auto"/>
                        <w:bottom w:val="none" w:sz="0" w:space="0" w:color="auto"/>
                        <w:right w:val="none" w:sz="0" w:space="0" w:color="auto"/>
                      </w:divBdr>
                      <w:divsChild>
                        <w:div w:id="238709781">
                          <w:marLeft w:val="0"/>
                          <w:marRight w:val="0"/>
                          <w:marTop w:val="0"/>
                          <w:marBottom w:val="0"/>
                          <w:divBdr>
                            <w:top w:val="none" w:sz="0" w:space="0" w:color="auto"/>
                            <w:left w:val="none" w:sz="0" w:space="0" w:color="auto"/>
                            <w:bottom w:val="none" w:sz="0" w:space="0" w:color="auto"/>
                            <w:right w:val="none" w:sz="0" w:space="0" w:color="auto"/>
                          </w:divBdr>
                          <w:divsChild>
                            <w:div w:id="449322183">
                              <w:marLeft w:val="0"/>
                              <w:marRight w:val="0"/>
                              <w:marTop w:val="0"/>
                              <w:marBottom w:val="0"/>
                              <w:divBdr>
                                <w:top w:val="none" w:sz="0" w:space="0" w:color="auto"/>
                                <w:left w:val="none" w:sz="0" w:space="0" w:color="auto"/>
                                <w:bottom w:val="none" w:sz="0" w:space="0" w:color="auto"/>
                                <w:right w:val="none" w:sz="0" w:space="0" w:color="auto"/>
                              </w:divBdr>
                              <w:divsChild>
                                <w:div w:id="1850214101">
                                  <w:marLeft w:val="0"/>
                                  <w:marRight w:val="0"/>
                                  <w:marTop w:val="0"/>
                                  <w:marBottom w:val="0"/>
                                  <w:divBdr>
                                    <w:top w:val="none" w:sz="0" w:space="0" w:color="auto"/>
                                    <w:left w:val="none" w:sz="0" w:space="0" w:color="auto"/>
                                    <w:bottom w:val="none" w:sz="0" w:space="0" w:color="auto"/>
                                    <w:right w:val="none" w:sz="0" w:space="0" w:color="auto"/>
                                  </w:divBdr>
                                  <w:divsChild>
                                    <w:div w:id="676464286">
                                      <w:marLeft w:val="0"/>
                                      <w:marRight w:val="0"/>
                                      <w:marTop w:val="0"/>
                                      <w:marBottom w:val="0"/>
                                      <w:divBdr>
                                        <w:top w:val="none" w:sz="0" w:space="0" w:color="auto"/>
                                        <w:left w:val="none" w:sz="0" w:space="0" w:color="auto"/>
                                        <w:bottom w:val="none" w:sz="0" w:space="0" w:color="auto"/>
                                        <w:right w:val="none" w:sz="0" w:space="0" w:color="auto"/>
                                      </w:divBdr>
                                      <w:divsChild>
                                        <w:div w:id="675350810">
                                          <w:marLeft w:val="0"/>
                                          <w:marRight w:val="0"/>
                                          <w:marTop w:val="0"/>
                                          <w:marBottom w:val="0"/>
                                          <w:divBdr>
                                            <w:top w:val="none" w:sz="0" w:space="0" w:color="auto"/>
                                            <w:left w:val="none" w:sz="0" w:space="0" w:color="auto"/>
                                            <w:bottom w:val="none" w:sz="0" w:space="0" w:color="auto"/>
                                            <w:right w:val="none" w:sz="0" w:space="0" w:color="auto"/>
                                          </w:divBdr>
                                          <w:divsChild>
                                            <w:div w:id="530874331">
                                              <w:marLeft w:val="0"/>
                                              <w:marRight w:val="0"/>
                                              <w:marTop w:val="0"/>
                                              <w:marBottom w:val="0"/>
                                              <w:divBdr>
                                                <w:top w:val="none" w:sz="0" w:space="0" w:color="auto"/>
                                                <w:left w:val="none" w:sz="0" w:space="0" w:color="auto"/>
                                                <w:bottom w:val="none" w:sz="0" w:space="0" w:color="auto"/>
                                                <w:right w:val="none" w:sz="0" w:space="0" w:color="auto"/>
                                              </w:divBdr>
                                              <w:divsChild>
                                                <w:div w:id="1809661443">
                                                  <w:marLeft w:val="0"/>
                                                  <w:marRight w:val="0"/>
                                                  <w:marTop w:val="0"/>
                                                  <w:marBottom w:val="0"/>
                                                  <w:divBdr>
                                                    <w:top w:val="none" w:sz="0" w:space="0" w:color="auto"/>
                                                    <w:left w:val="none" w:sz="0" w:space="0" w:color="auto"/>
                                                    <w:bottom w:val="none" w:sz="0" w:space="0" w:color="auto"/>
                                                    <w:right w:val="none" w:sz="0" w:space="0" w:color="auto"/>
                                                  </w:divBdr>
                                                  <w:divsChild>
                                                    <w:div w:id="976295723">
                                                      <w:marLeft w:val="0"/>
                                                      <w:marRight w:val="0"/>
                                                      <w:marTop w:val="0"/>
                                                      <w:marBottom w:val="0"/>
                                                      <w:divBdr>
                                                        <w:top w:val="none" w:sz="0" w:space="0" w:color="auto"/>
                                                        <w:left w:val="none" w:sz="0" w:space="0" w:color="auto"/>
                                                        <w:bottom w:val="none" w:sz="0" w:space="0" w:color="auto"/>
                                                        <w:right w:val="none" w:sz="0" w:space="0" w:color="auto"/>
                                                      </w:divBdr>
                                                      <w:divsChild>
                                                        <w:div w:id="664018260">
                                                          <w:marLeft w:val="0"/>
                                                          <w:marRight w:val="0"/>
                                                          <w:marTop w:val="0"/>
                                                          <w:marBottom w:val="0"/>
                                                          <w:divBdr>
                                                            <w:top w:val="none" w:sz="0" w:space="0" w:color="auto"/>
                                                            <w:left w:val="none" w:sz="0" w:space="0" w:color="auto"/>
                                                            <w:bottom w:val="none" w:sz="0" w:space="0" w:color="auto"/>
                                                            <w:right w:val="none" w:sz="0" w:space="0" w:color="auto"/>
                                                          </w:divBdr>
                                                          <w:divsChild>
                                                            <w:div w:id="1060596241">
                                                              <w:marLeft w:val="0"/>
                                                              <w:marRight w:val="150"/>
                                                              <w:marTop w:val="0"/>
                                                              <w:marBottom w:val="150"/>
                                                              <w:divBdr>
                                                                <w:top w:val="none" w:sz="0" w:space="0" w:color="auto"/>
                                                                <w:left w:val="none" w:sz="0" w:space="0" w:color="auto"/>
                                                                <w:bottom w:val="none" w:sz="0" w:space="0" w:color="auto"/>
                                                                <w:right w:val="none" w:sz="0" w:space="0" w:color="auto"/>
                                                              </w:divBdr>
                                                              <w:divsChild>
                                                                <w:div w:id="375156385">
                                                                  <w:marLeft w:val="0"/>
                                                                  <w:marRight w:val="0"/>
                                                                  <w:marTop w:val="0"/>
                                                                  <w:marBottom w:val="0"/>
                                                                  <w:divBdr>
                                                                    <w:top w:val="none" w:sz="0" w:space="0" w:color="auto"/>
                                                                    <w:left w:val="none" w:sz="0" w:space="0" w:color="auto"/>
                                                                    <w:bottom w:val="none" w:sz="0" w:space="0" w:color="auto"/>
                                                                    <w:right w:val="none" w:sz="0" w:space="0" w:color="auto"/>
                                                                  </w:divBdr>
                                                                  <w:divsChild>
                                                                    <w:div w:id="2051831840">
                                                                      <w:marLeft w:val="0"/>
                                                                      <w:marRight w:val="0"/>
                                                                      <w:marTop w:val="0"/>
                                                                      <w:marBottom w:val="0"/>
                                                                      <w:divBdr>
                                                                        <w:top w:val="none" w:sz="0" w:space="0" w:color="auto"/>
                                                                        <w:left w:val="none" w:sz="0" w:space="0" w:color="auto"/>
                                                                        <w:bottom w:val="none" w:sz="0" w:space="0" w:color="auto"/>
                                                                        <w:right w:val="none" w:sz="0" w:space="0" w:color="auto"/>
                                                                      </w:divBdr>
                                                                      <w:divsChild>
                                                                        <w:div w:id="183441896">
                                                                          <w:marLeft w:val="0"/>
                                                                          <w:marRight w:val="0"/>
                                                                          <w:marTop w:val="0"/>
                                                                          <w:marBottom w:val="0"/>
                                                                          <w:divBdr>
                                                                            <w:top w:val="none" w:sz="0" w:space="0" w:color="auto"/>
                                                                            <w:left w:val="none" w:sz="0" w:space="0" w:color="auto"/>
                                                                            <w:bottom w:val="none" w:sz="0" w:space="0" w:color="auto"/>
                                                                            <w:right w:val="none" w:sz="0" w:space="0" w:color="auto"/>
                                                                          </w:divBdr>
                                                                          <w:divsChild>
                                                                            <w:div w:id="64300145">
                                                                              <w:marLeft w:val="0"/>
                                                                              <w:marRight w:val="0"/>
                                                                              <w:marTop w:val="0"/>
                                                                              <w:marBottom w:val="0"/>
                                                                              <w:divBdr>
                                                                                <w:top w:val="none" w:sz="0" w:space="0" w:color="auto"/>
                                                                                <w:left w:val="none" w:sz="0" w:space="0" w:color="auto"/>
                                                                                <w:bottom w:val="none" w:sz="0" w:space="0" w:color="auto"/>
                                                                                <w:right w:val="none" w:sz="0" w:space="0" w:color="auto"/>
                                                                              </w:divBdr>
                                                                              <w:divsChild>
                                                                                <w:div w:id="1311523374">
                                                                                  <w:marLeft w:val="0"/>
                                                                                  <w:marRight w:val="0"/>
                                                                                  <w:marTop w:val="0"/>
                                                                                  <w:marBottom w:val="0"/>
                                                                                  <w:divBdr>
                                                                                    <w:top w:val="none" w:sz="0" w:space="0" w:color="auto"/>
                                                                                    <w:left w:val="none" w:sz="0" w:space="0" w:color="auto"/>
                                                                                    <w:bottom w:val="none" w:sz="0" w:space="0" w:color="auto"/>
                                                                                    <w:right w:val="none" w:sz="0" w:space="0" w:color="auto"/>
                                                                                  </w:divBdr>
                                                                                </w:div>
                                                                                <w:div w:id="1764916586">
                                                                                  <w:marLeft w:val="0"/>
                                                                                  <w:marRight w:val="0"/>
                                                                                  <w:marTop w:val="0"/>
                                                                                  <w:marBottom w:val="0"/>
                                                                                  <w:divBdr>
                                                                                    <w:top w:val="none" w:sz="0" w:space="0" w:color="auto"/>
                                                                                    <w:left w:val="none" w:sz="0" w:space="0" w:color="auto"/>
                                                                                    <w:bottom w:val="none" w:sz="0" w:space="0" w:color="auto"/>
                                                                                    <w:right w:val="none" w:sz="0" w:space="0" w:color="auto"/>
                                                                                  </w:divBdr>
                                                                                </w:div>
                                                                                <w:div w:id="33695376">
                                                                                  <w:marLeft w:val="0"/>
                                                                                  <w:marRight w:val="0"/>
                                                                                  <w:marTop w:val="0"/>
                                                                                  <w:marBottom w:val="0"/>
                                                                                  <w:divBdr>
                                                                                    <w:top w:val="none" w:sz="0" w:space="0" w:color="auto"/>
                                                                                    <w:left w:val="none" w:sz="0" w:space="0" w:color="auto"/>
                                                                                    <w:bottom w:val="none" w:sz="0" w:space="0" w:color="auto"/>
                                                                                    <w:right w:val="none" w:sz="0" w:space="0" w:color="auto"/>
                                                                                  </w:divBdr>
                                                                                </w:div>
                                                                                <w:div w:id="1832136377">
                                                                                  <w:marLeft w:val="0"/>
                                                                                  <w:marRight w:val="0"/>
                                                                                  <w:marTop w:val="0"/>
                                                                                  <w:marBottom w:val="0"/>
                                                                                  <w:divBdr>
                                                                                    <w:top w:val="none" w:sz="0" w:space="0" w:color="auto"/>
                                                                                    <w:left w:val="none" w:sz="0" w:space="0" w:color="auto"/>
                                                                                    <w:bottom w:val="none" w:sz="0" w:space="0" w:color="auto"/>
                                                                                    <w:right w:val="none" w:sz="0" w:space="0" w:color="auto"/>
                                                                                  </w:divBdr>
                                                                                </w:div>
                                                                                <w:div w:id="88888057">
                                                                                  <w:marLeft w:val="0"/>
                                                                                  <w:marRight w:val="0"/>
                                                                                  <w:marTop w:val="0"/>
                                                                                  <w:marBottom w:val="0"/>
                                                                                  <w:divBdr>
                                                                                    <w:top w:val="none" w:sz="0" w:space="0" w:color="auto"/>
                                                                                    <w:left w:val="none" w:sz="0" w:space="0" w:color="auto"/>
                                                                                    <w:bottom w:val="none" w:sz="0" w:space="0" w:color="auto"/>
                                                                                    <w:right w:val="none" w:sz="0" w:space="0" w:color="auto"/>
                                                                                  </w:divBdr>
                                                                                </w:div>
                                                                                <w:div w:id="1044330087">
                                                                                  <w:marLeft w:val="0"/>
                                                                                  <w:marRight w:val="0"/>
                                                                                  <w:marTop w:val="0"/>
                                                                                  <w:marBottom w:val="0"/>
                                                                                  <w:divBdr>
                                                                                    <w:top w:val="none" w:sz="0" w:space="0" w:color="auto"/>
                                                                                    <w:left w:val="none" w:sz="0" w:space="0" w:color="auto"/>
                                                                                    <w:bottom w:val="none" w:sz="0" w:space="0" w:color="auto"/>
                                                                                    <w:right w:val="none" w:sz="0" w:space="0" w:color="auto"/>
                                                                                  </w:divBdr>
                                                                                </w:div>
                                                                                <w:div w:id="949702091">
                                                                                  <w:marLeft w:val="0"/>
                                                                                  <w:marRight w:val="0"/>
                                                                                  <w:marTop w:val="0"/>
                                                                                  <w:marBottom w:val="0"/>
                                                                                  <w:divBdr>
                                                                                    <w:top w:val="none" w:sz="0" w:space="0" w:color="auto"/>
                                                                                    <w:left w:val="none" w:sz="0" w:space="0" w:color="auto"/>
                                                                                    <w:bottom w:val="none" w:sz="0" w:space="0" w:color="auto"/>
                                                                                    <w:right w:val="none" w:sz="0" w:space="0" w:color="auto"/>
                                                                                  </w:divBdr>
                                                                                </w:div>
                                                                                <w:div w:id="200560926">
                                                                                  <w:marLeft w:val="0"/>
                                                                                  <w:marRight w:val="0"/>
                                                                                  <w:marTop w:val="0"/>
                                                                                  <w:marBottom w:val="0"/>
                                                                                  <w:divBdr>
                                                                                    <w:top w:val="none" w:sz="0" w:space="0" w:color="auto"/>
                                                                                    <w:left w:val="none" w:sz="0" w:space="0" w:color="auto"/>
                                                                                    <w:bottom w:val="none" w:sz="0" w:space="0" w:color="auto"/>
                                                                                    <w:right w:val="none" w:sz="0" w:space="0" w:color="auto"/>
                                                                                  </w:divBdr>
                                                                                </w:div>
                                                                                <w:div w:id="494106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536113022">
      <w:bodyDiv w:val="1"/>
      <w:marLeft w:val="0"/>
      <w:marRight w:val="0"/>
      <w:marTop w:val="0"/>
      <w:marBottom w:val="0"/>
      <w:divBdr>
        <w:top w:val="none" w:sz="0" w:space="0" w:color="auto"/>
        <w:left w:val="none" w:sz="0" w:space="0" w:color="auto"/>
        <w:bottom w:val="none" w:sz="0" w:space="0" w:color="auto"/>
        <w:right w:val="none" w:sz="0" w:space="0" w:color="auto"/>
      </w:divBdr>
    </w:div>
    <w:div w:id="1853563516">
      <w:bodyDiv w:val="1"/>
      <w:marLeft w:val="0"/>
      <w:marRight w:val="0"/>
      <w:marTop w:val="0"/>
      <w:marBottom w:val="0"/>
      <w:divBdr>
        <w:top w:val="none" w:sz="0" w:space="0" w:color="auto"/>
        <w:left w:val="none" w:sz="0" w:space="0" w:color="auto"/>
        <w:bottom w:val="none" w:sz="0" w:space="0" w:color="auto"/>
        <w:right w:val="none" w:sz="0" w:space="0" w:color="auto"/>
      </w:divBdr>
    </w:div>
    <w:div w:id="1918052079">
      <w:bodyDiv w:val="1"/>
      <w:marLeft w:val="0"/>
      <w:marRight w:val="0"/>
      <w:marTop w:val="0"/>
      <w:marBottom w:val="0"/>
      <w:divBdr>
        <w:top w:val="none" w:sz="0" w:space="0" w:color="auto"/>
        <w:left w:val="none" w:sz="0" w:space="0" w:color="auto"/>
        <w:bottom w:val="none" w:sz="0" w:space="0" w:color="auto"/>
        <w:right w:val="none" w:sz="0" w:space="0" w:color="auto"/>
      </w:divBdr>
      <w:divsChild>
        <w:div w:id="721367480">
          <w:marLeft w:val="0"/>
          <w:marRight w:val="0"/>
          <w:marTop w:val="0"/>
          <w:marBottom w:val="0"/>
          <w:divBdr>
            <w:top w:val="none" w:sz="0" w:space="0" w:color="auto"/>
            <w:left w:val="none" w:sz="0" w:space="0" w:color="auto"/>
            <w:bottom w:val="none" w:sz="0" w:space="0" w:color="auto"/>
            <w:right w:val="none" w:sz="0" w:space="0" w:color="auto"/>
          </w:divBdr>
          <w:divsChild>
            <w:div w:id="1489858295">
              <w:marLeft w:val="0"/>
              <w:marRight w:val="0"/>
              <w:marTop w:val="0"/>
              <w:marBottom w:val="0"/>
              <w:divBdr>
                <w:top w:val="none" w:sz="0" w:space="0" w:color="auto"/>
                <w:left w:val="none" w:sz="0" w:space="0" w:color="auto"/>
                <w:bottom w:val="none" w:sz="0" w:space="0" w:color="auto"/>
                <w:right w:val="none" w:sz="0" w:space="0" w:color="auto"/>
              </w:divBdr>
              <w:divsChild>
                <w:div w:id="95296746">
                  <w:marLeft w:val="0"/>
                  <w:marRight w:val="0"/>
                  <w:marTop w:val="0"/>
                  <w:marBottom w:val="0"/>
                  <w:divBdr>
                    <w:top w:val="none" w:sz="0" w:space="0" w:color="auto"/>
                    <w:left w:val="none" w:sz="0" w:space="0" w:color="auto"/>
                    <w:bottom w:val="none" w:sz="0" w:space="0" w:color="auto"/>
                    <w:right w:val="none" w:sz="0" w:space="0" w:color="auto"/>
                  </w:divBdr>
                  <w:divsChild>
                    <w:div w:id="2121678762">
                      <w:marLeft w:val="0"/>
                      <w:marRight w:val="0"/>
                      <w:marTop w:val="0"/>
                      <w:marBottom w:val="0"/>
                      <w:divBdr>
                        <w:top w:val="none" w:sz="0" w:space="0" w:color="auto"/>
                        <w:left w:val="none" w:sz="0" w:space="0" w:color="auto"/>
                        <w:bottom w:val="none" w:sz="0" w:space="0" w:color="auto"/>
                        <w:right w:val="none" w:sz="0" w:space="0" w:color="auto"/>
                      </w:divBdr>
                      <w:divsChild>
                        <w:div w:id="1962607893">
                          <w:marLeft w:val="0"/>
                          <w:marRight w:val="0"/>
                          <w:marTop w:val="0"/>
                          <w:marBottom w:val="0"/>
                          <w:divBdr>
                            <w:top w:val="none" w:sz="0" w:space="0" w:color="auto"/>
                            <w:left w:val="none" w:sz="0" w:space="0" w:color="auto"/>
                            <w:bottom w:val="none" w:sz="0" w:space="0" w:color="auto"/>
                            <w:right w:val="none" w:sz="0" w:space="0" w:color="auto"/>
                          </w:divBdr>
                          <w:divsChild>
                            <w:div w:id="266499110">
                              <w:marLeft w:val="0"/>
                              <w:marRight w:val="0"/>
                              <w:marTop w:val="0"/>
                              <w:marBottom w:val="0"/>
                              <w:divBdr>
                                <w:top w:val="none" w:sz="0" w:space="0" w:color="auto"/>
                                <w:left w:val="none" w:sz="0" w:space="0" w:color="auto"/>
                                <w:bottom w:val="none" w:sz="0" w:space="0" w:color="auto"/>
                                <w:right w:val="none" w:sz="0" w:space="0" w:color="auto"/>
                              </w:divBdr>
                              <w:divsChild>
                                <w:div w:id="463693531">
                                  <w:marLeft w:val="0"/>
                                  <w:marRight w:val="0"/>
                                  <w:marTop w:val="0"/>
                                  <w:marBottom w:val="0"/>
                                  <w:divBdr>
                                    <w:top w:val="none" w:sz="0" w:space="0" w:color="auto"/>
                                    <w:left w:val="none" w:sz="0" w:space="0" w:color="auto"/>
                                    <w:bottom w:val="none" w:sz="0" w:space="0" w:color="auto"/>
                                    <w:right w:val="none" w:sz="0" w:space="0" w:color="auto"/>
                                  </w:divBdr>
                                  <w:divsChild>
                                    <w:div w:id="1349675713">
                                      <w:marLeft w:val="0"/>
                                      <w:marRight w:val="0"/>
                                      <w:marTop w:val="0"/>
                                      <w:marBottom w:val="0"/>
                                      <w:divBdr>
                                        <w:top w:val="none" w:sz="0" w:space="0" w:color="auto"/>
                                        <w:left w:val="none" w:sz="0" w:space="0" w:color="auto"/>
                                        <w:bottom w:val="none" w:sz="0" w:space="0" w:color="auto"/>
                                        <w:right w:val="none" w:sz="0" w:space="0" w:color="auto"/>
                                      </w:divBdr>
                                      <w:divsChild>
                                        <w:div w:id="1676109793">
                                          <w:marLeft w:val="0"/>
                                          <w:marRight w:val="0"/>
                                          <w:marTop w:val="0"/>
                                          <w:marBottom w:val="0"/>
                                          <w:divBdr>
                                            <w:top w:val="none" w:sz="0" w:space="0" w:color="auto"/>
                                            <w:left w:val="none" w:sz="0" w:space="0" w:color="auto"/>
                                            <w:bottom w:val="none" w:sz="0" w:space="0" w:color="auto"/>
                                            <w:right w:val="none" w:sz="0" w:space="0" w:color="auto"/>
                                          </w:divBdr>
                                          <w:divsChild>
                                            <w:div w:id="173106859">
                                              <w:marLeft w:val="0"/>
                                              <w:marRight w:val="0"/>
                                              <w:marTop w:val="0"/>
                                              <w:marBottom w:val="0"/>
                                              <w:divBdr>
                                                <w:top w:val="none" w:sz="0" w:space="0" w:color="auto"/>
                                                <w:left w:val="none" w:sz="0" w:space="0" w:color="auto"/>
                                                <w:bottom w:val="none" w:sz="0" w:space="0" w:color="auto"/>
                                                <w:right w:val="none" w:sz="0" w:space="0" w:color="auto"/>
                                              </w:divBdr>
                                              <w:divsChild>
                                                <w:div w:id="1445686066">
                                                  <w:marLeft w:val="0"/>
                                                  <w:marRight w:val="0"/>
                                                  <w:marTop w:val="0"/>
                                                  <w:marBottom w:val="0"/>
                                                  <w:divBdr>
                                                    <w:top w:val="none" w:sz="0" w:space="0" w:color="auto"/>
                                                    <w:left w:val="none" w:sz="0" w:space="0" w:color="auto"/>
                                                    <w:bottom w:val="none" w:sz="0" w:space="0" w:color="auto"/>
                                                    <w:right w:val="none" w:sz="0" w:space="0" w:color="auto"/>
                                                  </w:divBdr>
                                                  <w:divsChild>
                                                    <w:div w:id="1271359277">
                                                      <w:marLeft w:val="0"/>
                                                      <w:marRight w:val="0"/>
                                                      <w:marTop w:val="0"/>
                                                      <w:marBottom w:val="0"/>
                                                      <w:divBdr>
                                                        <w:top w:val="none" w:sz="0" w:space="0" w:color="auto"/>
                                                        <w:left w:val="none" w:sz="0" w:space="0" w:color="auto"/>
                                                        <w:bottom w:val="none" w:sz="0" w:space="0" w:color="auto"/>
                                                        <w:right w:val="none" w:sz="0" w:space="0" w:color="auto"/>
                                                      </w:divBdr>
                                                      <w:divsChild>
                                                        <w:div w:id="964459347">
                                                          <w:marLeft w:val="0"/>
                                                          <w:marRight w:val="0"/>
                                                          <w:marTop w:val="0"/>
                                                          <w:marBottom w:val="0"/>
                                                          <w:divBdr>
                                                            <w:top w:val="none" w:sz="0" w:space="0" w:color="auto"/>
                                                            <w:left w:val="none" w:sz="0" w:space="0" w:color="auto"/>
                                                            <w:bottom w:val="none" w:sz="0" w:space="0" w:color="auto"/>
                                                            <w:right w:val="none" w:sz="0" w:space="0" w:color="auto"/>
                                                          </w:divBdr>
                                                          <w:divsChild>
                                                            <w:div w:id="1283462063">
                                                              <w:marLeft w:val="0"/>
                                                              <w:marRight w:val="150"/>
                                                              <w:marTop w:val="0"/>
                                                              <w:marBottom w:val="150"/>
                                                              <w:divBdr>
                                                                <w:top w:val="none" w:sz="0" w:space="0" w:color="auto"/>
                                                                <w:left w:val="none" w:sz="0" w:space="0" w:color="auto"/>
                                                                <w:bottom w:val="none" w:sz="0" w:space="0" w:color="auto"/>
                                                                <w:right w:val="none" w:sz="0" w:space="0" w:color="auto"/>
                                                              </w:divBdr>
                                                              <w:divsChild>
                                                                <w:div w:id="1622416908">
                                                                  <w:marLeft w:val="0"/>
                                                                  <w:marRight w:val="0"/>
                                                                  <w:marTop w:val="0"/>
                                                                  <w:marBottom w:val="0"/>
                                                                  <w:divBdr>
                                                                    <w:top w:val="none" w:sz="0" w:space="0" w:color="auto"/>
                                                                    <w:left w:val="none" w:sz="0" w:space="0" w:color="auto"/>
                                                                    <w:bottom w:val="none" w:sz="0" w:space="0" w:color="auto"/>
                                                                    <w:right w:val="none" w:sz="0" w:space="0" w:color="auto"/>
                                                                  </w:divBdr>
                                                                  <w:divsChild>
                                                                    <w:div w:id="607741168">
                                                                      <w:marLeft w:val="0"/>
                                                                      <w:marRight w:val="0"/>
                                                                      <w:marTop w:val="0"/>
                                                                      <w:marBottom w:val="0"/>
                                                                      <w:divBdr>
                                                                        <w:top w:val="none" w:sz="0" w:space="0" w:color="auto"/>
                                                                        <w:left w:val="none" w:sz="0" w:space="0" w:color="auto"/>
                                                                        <w:bottom w:val="none" w:sz="0" w:space="0" w:color="auto"/>
                                                                        <w:right w:val="none" w:sz="0" w:space="0" w:color="auto"/>
                                                                      </w:divBdr>
                                                                      <w:divsChild>
                                                                        <w:div w:id="1797068339">
                                                                          <w:marLeft w:val="0"/>
                                                                          <w:marRight w:val="0"/>
                                                                          <w:marTop w:val="0"/>
                                                                          <w:marBottom w:val="0"/>
                                                                          <w:divBdr>
                                                                            <w:top w:val="none" w:sz="0" w:space="0" w:color="auto"/>
                                                                            <w:left w:val="none" w:sz="0" w:space="0" w:color="auto"/>
                                                                            <w:bottom w:val="none" w:sz="0" w:space="0" w:color="auto"/>
                                                                            <w:right w:val="none" w:sz="0" w:space="0" w:color="auto"/>
                                                                          </w:divBdr>
                                                                          <w:divsChild>
                                                                            <w:div w:id="651715270">
                                                                              <w:marLeft w:val="0"/>
                                                                              <w:marRight w:val="0"/>
                                                                              <w:marTop w:val="0"/>
                                                                              <w:marBottom w:val="0"/>
                                                                              <w:divBdr>
                                                                                <w:top w:val="none" w:sz="0" w:space="0" w:color="auto"/>
                                                                                <w:left w:val="none" w:sz="0" w:space="0" w:color="auto"/>
                                                                                <w:bottom w:val="none" w:sz="0" w:space="0" w:color="auto"/>
                                                                                <w:right w:val="none" w:sz="0" w:space="0" w:color="auto"/>
                                                                              </w:divBdr>
                                                                              <w:divsChild>
                                                                                <w:div w:id="1425767214">
                                                                                  <w:marLeft w:val="0"/>
                                                                                  <w:marRight w:val="0"/>
                                                                                  <w:marTop w:val="0"/>
                                                                                  <w:marBottom w:val="0"/>
                                                                                  <w:divBdr>
                                                                                    <w:top w:val="none" w:sz="0" w:space="0" w:color="auto"/>
                                                                                    <w:left w:val="none" w:sz="0" w:space="0" w:color="auto"/>
                                                                                    <w:bottom w:val="none" w:sz="0" w:space="0" w:color="auto"/>
                                                                                    <w:right w:val="none" w:sz="0" w:space="0" w:color="auto"/>
                                                                                  </w:divBdr>
                                                                                </w:div>
                                                                                <w:div w:id="1121261881">
                                                                                  <w:marLeft w:val="0"/>
                                                                                  <w:marRight w:val="0"/>
                                                                                  <w:marTop w:val="0"/>
                                                                                  <w:marBottom w:val="0"/>
                                                                                  <w:divBdr>
                                                                                    <w:top w:val="none" w:sz="0" w:space="0" w:color="auto"/>
                                                                                    <w:left w:val="none" w:sz="0" w:space="0" w:color="auto"/>
                                                                                    <w:bottom w:val="none" w:sz="0" w:space="0" w:color="auto"/>
                                                                                    <w:right w:val="none" w:sz="0" w:space="0" w:color="auto"/>
                                                                                  </w:divBdr>
                                                                                </w:div>
                                                                                <w:div w:id="1039666646">
                                                                                  <w:marLeft w:val="0"/>
                                                                                  <w:marRight w:val="0"/>
                                                                                  <w:marTop w:val="0"/>
                                                                                  <w:marBottom w:val="0"/>
                                                                                  <w:divBdr>
                                                                                    <w:top w:val="none" w:sz="0" w:space="0" w:color="auto"/>
                                                                                    <w:left w:val="none" w:sz="0" w:space="0" w:color="auto"/>
                                                                                    <w:bottom w:val="none" w:sz="0" w:space="0" w:color="auto"/>
                                                                                    <w:right w:val="none" w:sz="0" w:space="0" w:color="auto"/>
                                                                                  </w:divBdr>
                                                                                </w:div>
                                                                                <w:div w:id="1253391539">
                                                                                  <w:marLeft w:val="0"/>
                                                                                  <w:marRight w:val="0"/>
                                                                                  <w:marTop w:val="0"/>
                                                                                  <w:marBottom w:val="0"/>
                                                                                  <w:divBdr>
                                                                                    <w:top w:val="none" w:sz="0" w:space="0" w:color="auto"/>
                                                                                    <w:left w:val="none" w:sz="0" w:space="0" w:color="auto"/>
                                                                                    <w:bottom w:val="none" w:sz="0" w:space="0" w:color="auto"/>
                                                                                    <w:right w:val="none" w:sz="0" w:space="0" w:color="auto"/>
                                                                                  </w:divBdr>
                                                                                </w:div>
                                                                                <w:div w:id="880673256">
                                                                                  <w:marLeft w:val="0"/>
                                                                                  <w:marRight w:val="0"/>
                                                                                  <w:marTop w:val="0"/>
                                                                                  <w:marBottom w:val="0"/>
                                                                                  <w:divBdr>
                                                                                    <w:top w:val="none" w:sz="0" w:space="0" w:color="auto"/>
                                                                                    <w:left w:val="none" w:sz="0" w:space="0" w:color="auto"/>
                                                                                    <w:bottom w:val="none" w:sz="0" w:space="0" w:color="auto"/>
                                                                                    <w:right w:val="none" w:sz="0" w:space="0" w:color="auto"/>
                                                                                  </w:divBdr>
                                                                                </w:div>
                                                                                <w:div w:id="801582917">
                                                                                  <w:marLeft w:val="0"/>
                                                                                  <w:marRight w:val="0"/>
                                                                                  <w:marTop w:val="0"/>
                                                                                  <w:marBottom w:val="0"/>
                                                                                  <w:divBdr>
                                                                                    <w:top w:val="none" w:sz="0" w:space="0" w:color="auto"/>
                                                                                    <w:left w:val="none" w:sz="0" w:space="0" w:color="auto"/>
                                                                                    <w:bottom w:val="none" w:sz="0" w:space="0" w:color="auto"/>
                                                                                    <w:right w:val="none" w:sz="0" w:space="0" w:color="auto"/>
                                                                                  </w:divBdr>
                                                                                </w:div>
                                                                                <w:div w:id="70126409">
                                                                                  <w:marLeft w:val="0"/>
                                                                                  <w:marRight w:val="0"/>
                                                                                  <w:marTop w:val="0"/>
                                                                                  <w:marBottom w:val="0"/>
                                                                                  <w:divBdr>
                                                                                    <w:top w:val="none" w:sz="0" w:space="0" w:color="auto"/>
                                                                                    <w:left w:val="none" w:sz="0" w:space="0" w:color="auto"/>
                                                                                    <w:bottom w:val="none" w:sz="0" w:space="0" w:color="auto"/>
                                                                                    <w:right w:val="none" w:sz="0" w:space="0" w:color="auto"/>
                                                                                  </w:divBdr>
                                                                                </w:div>
                                                                                <w:div w:id="1870096936">
                                                                                  <w:marLeft w:val="0"/>
                                                                                  <w:marRight w:val="0"/>
                                                                                  <w:marTop w:val="0"/>
                                                                                  <w:marBottom w:val="0"/>
                                                                                  <w:divBdr>
                                                                                    <w:top w:val="none" w:sz="0" w:space="0" w:color="auto"/>
                                                                                    <w:left w:val="none" w:sz="0" w:space="0" w:color="auto"/>
                                                                                    <w:bottom w:val="none" w:sz="0" w:space="0" w:color="auto"/>
                                                                                    <w:right w:val="none" w:sz="0" w:space="0" w:color="auto"/>
                                                                                  </w:divBdr>
                                                                                </w:div>
                                                                                <w:div w:id="974528458">
                                                                                  <w:marLeft w:val="0"/>
                                                                                  <w:marRight w:val="0"/>
                                                                                  <w:marTop w:val="0"/>
                                                                                  <w:marBottom w:val="0"/>
                                                                                  <w:divBdr>
                                                                                    <w:top w:val="none" w:sz="0" w:space="0" w:color="auto"/>
                                                                                    <w:left w:val="none" w:sz="0" w:space="0" w:color="auto"/>
                                                                                    <w:bottom w:val="none" w:sz="0" w:space="0" w:color="auto"/>
                                                                                    <w:right w:val="none" w:sz="0" w:space="0" w:color="auto"/>
                                                                                  </w:divBdr>
                                                                                </w:div>
                                                                                <w:div w:id="319162372">
                                                                                  <w:marLeft w:val="0"/>
                                                                                  <w:marRight w:val="0"/>
                                                                                  <w:marTop w:val="0"/>
                                                                                  <w:marBottom w:val="0"/>
                                                                                  <w:divBdr>
                                                                                    <w:top w:val="none" w:sz="0" w:space="0" w:color="auto"/>
                                                                                    <w:left w:val="none" w:sz="0" w:space="0" w:color="auto"/>
                                                                                    <w:bottom w:val="none" w:sz="0" w:space="0" w:color="auto"/>
                                                                                    <w:right w:val="none" w:sz="0" w:space="0" w:color="auto"/>
                                                                                  </w:divBdr>
                                                                                </w:div>
                                                                                <w:div w:id="374699574">
                                                                                  <w:marLeft w:val="0"/>
                                                                                  <w:marRight w:val="0"/>
                                                                                  <w:marTop w:val="0"/>
                                                                                  <w:marBottom w:val="0"/>
                                                                                  <w:divBdr>
                                                                                    <w:top w:val="none" w:sz="0" w:space="0" w:color="auto"/>
                                                                                    <w:left w:val="none" w:sz="0" w:space="0" w:color="auto"/>
                                                                                    <w:bottom w:val="none" w:sz="0" w:space="0" w:color="auto"/>
                                                                                    <w:right w:val="none" w:sz="0" w:space="0" w:color="auto"/>
                                                                                  </w:divBdr>
                                                                                </w:div>
                                                                                <w:div w:id="751392405">
                                                                                  <w:marLeft w:val="0"/>
                                                                                  <w:marRight w:val="0"/>
                                                                                  <w:marTop w:val="0"/>
                                                                                  <w:marBottom w:val="0"/>
                                                                                  <w:divBdr>
                                                                                    <w:top w:val="none" w:sz="0" w:space="0" w:color="auto"/>
                                                                                    <w:left w:val="none" w:sz="0" w:space="0" w:color="auto"/>
                                                                                    <w:bottom w:val="none" w:sz="0" w:space="0" w:color="auto"/>
                                                                                    <w:right w:val="none" w:sz="0" w:space="0" w:color="auto"/>
                                                                                  </w:divBdr>
                                                                                </w:div>
                                                                                <w:div w:id="556011064">
                                                                                  <w:marLeft w:val="0"/>
                                                                                  <w:marRight w:val="0"/>
                                                                                  <w:marTop w:val="0"/>
                                                                                  <w:marBottom w:val="0"/>
                                                                                  <w:divBdr>
                                                                                    <w:top w:val="none" w:sz="0" w:space="0" w:color="auto"/>
                                                                                    <w:left w:val="none" w:sz="0" w:space="0" w:color="auto"/>
                                                                                    <w:bottom w:val="none" w:sz="0" w:space="0" w:color="auto"/>
                                                                                    <w:right w:val="none" w:sz="0" w:space="0" w:color="auto"/>
                                                                                  </w:divBdr>
                                                                                </w:div>
                                                                                <w:div w:id="189414886">
                                                                                  <w:marLeft w:val="0"/>
                                                                                  <w:marRight w:val="0"/>
                                                                                  <w:marTop w:val="0"/>
                                                                                  <w:marBottom w:val="0"/>
                                                                                  <w:divBdr>
                                                                                    <w:top w:val="none" w:sz="0" w:space="0" w:color="auto"/>
                                                                                    <w:left w:val="none" w:sz="0" w:space="0" w:color="auto"/>
                                                                                    <w:bottom w:val="none" w:sz="0" w:space="0" w:color="auto"/>
                                                                                    <w:right w:val="none" w:sz="0" w:space="0" w:color="auto"/>
                                                                                  </w:divBdr>
                                                                                </w:div>
                                                                                <w:div w:id="1195920723">
                                                                                  <w:marLeft w:val="0"/>
                                                                                  <w:marRight w:val="0"/>
                                                                                  <w:marTop w:val="0"/>
                                                                                  <w:marBottom w:val="0"/>
                                                                                  <w:divBdr>
                                                                                    <w:top w:val="none" w:sz="0" w:space="0" w:color="auto"/>
                                                                                    <w:left w:val="none" w:sz="0" w:space="0" w:color="auto"/>
                                                                                    <w:bottom w:val="none" w:sz="0" w:space="0" w:color="auto"/>
                                                                                    <w:right w:val="none" w:sz="0" w:space="0" w:color="auto"/>
                                                                                  </w:divBdr>
                                                                                </w:div>
                                                                                <w:div w:id="184949888">
                                                                                  <w:marLeft w:val="0"/>
                                                                                  <w:marRight w:val="0"/>
                                                                                  <w:marTop w:val="0"/>
                                                                                  <w:marBottom w:val="0"/>
                                                                                  <w:divBdr>
                                                                                    <w:top w:val="none" w:sz="0" w:space="0" w:color="auto"/>
                                                                                    <w:left w:val="none" w:sz="0" w:space="0" w:color="auto"/>
                                                                                    <w:bottom w:val="none" w:sz="0" w:space="0" w:color="auto"/>
                                                                                    <w:right w:val="none" w:sz="0" w:space="0" w:color="auto"/>
                                                                                  </w:divBdr>
                                                                                </w:div>
                                                                                <w:div w:id="1571964601">
                                                                                  <w:marLeft w:val="0"/>
                                                                                  <w:marRight w:val="0"/>
                                                                                  <w:marTop w:val="0"/>
                                                                                  <w:marBottom w:val="0"/>
                                                                                  <w:divBdr>
                                                                                    <w:top w:val="none" w:sz="0" w:space="0" w:color="auto"/>
                                                                                    <w:left w:val="none" w:sz="0" w:space="0" w:color="auto"/>
                                                                                    <w:bottom w:val="none" w:sz="0" w:space="0" w:color="auto"/>
                                                                                    <w:right w:val="none" w:sz="0" w:space="0" w:color="auto"/>
                                                                                  </w:divBdr>
                                                                                </w:div>
                                                                                <w:div w:id="1247615091">
                                                                                  <w:marLeft w:val="0"/>
                                                                                  <w:marRight w:val="0"/>
                                                                                  <w:marTop w:val="0"/>
                                                                                  <w:marBottom w:val="0"/>
                                                                                  <w:divBdr>
                                                                                    <w:top w:val="none" w:sz="0" w:space="0" w:color="auto"/>
                                                                                    <w:left w:val="none" w:sz="0" w:space="0" w:color="auto"/>
                                                                                    <w:bottom w:val="none" w:sz="0" w:space="0" w:color="auto"/>
                                                                                    <w:right w:val="none" w:sz="0" w:space="0" w:color="auto"/>
                                                                                  </w:divBdr>
                                                                                </w:div>
                                                                                <w:div w:id="1968507323">
                                                                                  <w:marLeft w:val="0"/>
                                                                                  <w:marRight w:val="0"/>
                                                                                  <w:marTop w:val="0"/>
                                                                                  <w:marBottom w:val="0"/>
                                                                                  <w:divBdr>
                                                                                    <w:top w:val="none" w:sz="0" w:space="0" w:color="auto"/>
                                                                                    <w:left w:val="none" w:sz="0" w:space="0" w:color="auto"/>
                                                                                    <w:bottom w:val="none" w:sz="0" w:space="0" w:color="auto"/>
                                                                                    <w:right w:val="none" w:sz="0" w:space="0" w:color="auto"/>
                                                                                  </w:divBdr>
                                                                                </w:div>
                                                                                <w:div w:id="1623264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21021436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2.emf"/><Relationship Id="rId26" Type="http://schemas.openxmlformats.org/officeDocument/2006/relationships/image" Target="media/image6.emf"/><Relationship Id="rId39" Type="http://schemas.openxmlformats.org/officeDocument/2006/relationships/package" Target="embeddings/Microsoft_Excel_Worksheet11.xlsx"/><Relationship Id="rId21" Type="http://schemas.openxmlformats.org/officeDocument/2006/relationships/package" Target="embeddings/Microsoft_Excel_Worksheet2.xlsx"/><Relationship Id="rId34" Type="http://schemas.openxmlformats.org/officeDocument/2006/relationships/image" Target="media/image10.emf"/><Relationship Id="rId42" Type="http://schemas.openxmlformats.org/officeDocument/2006/relationships/image" Target="media/image14.emf"/><Relationship Id="rId47" Type="http://schemas.openxmlformats.org/officeDocument/2006/relationships/image" Target="media/image19.emf"/><Relationship Id="rId50" Type="http://schemas.openxmlformats.org/officeDocument/2006/relationships/image" Target="media/image22.emf"/><Relationship Id="rId55" Type="http://schemas.openxmlformats.org/officeDocument/2006/relationships/image" Target="media/image27.emf"/><Relationship Id="rId63" Type="http://schemas.openxmlformats.org/officeDocument/2006/relationships/header" Target="header5.xml"/><Relationship Id="rId68"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package" Target="embeddings/Microsoft_Excel_Worksheet6.xlsx"/><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2.xml"/><Relationship Id="rId24" Type="http://schemas.openxmlformats.org/officeDocument/2006/relationships/image" Target="media/image5.emf"/><Relationship Id="rId32" Type="http://schemas.openxmlformats.org/officeDocument/2006/relationships/image" Target="media/image9.emf"/><Relationship Id="rId37" Type="http://schemas.openxmlformats.org/officeDocument/2006/relationships/package" Target="embeddings/Microsoft_Excel_Worksheet10.xlsx"/><Relationship Id="rId40" Type="http://schemas.openxmlformats.org/officeDocument/2006/relationships/image" Target="media/image13.emf"/><Relationship Id="rId45" Type="http://schemas.openxmlformats.org/officeDocument/2006/relationships/image" Target="media/image17.emf"/><Relationship Id="rId53" Type="http://schemas.openxmlformats.org/officeDocument/2006/relationships/image" Target="media/image25.emf"/><Relationship Id="rId58" Type="http://schemas.openxmlformats.org/officeDocument/2006/relationships/image" Target="media/image30.emf"/><Relationship Id="rId66" Type="http://schemas.openxmlformats.org/officeDocument/2006/relationships/footer" Target="footer5.xml"/><Relationship Id="rId5" Type="http://schemas.openxmlformats.org/officeDocument/2006/relationships/settings" Target="settings.xml"/><Relationship Id="rId15" Type="http://schemas.openxmlformats.org/officeDocument/2006/relationships/header" Target="header4.xml"/><Relationship Id="rId23" Type="http://schemas.openxmlformats.org/officeDocument/2006/relationships/package" Target="embeddings/Microsoft_Excel_Worksheet3.xlsx"/><Relationship Id="rId28" Type="http://schemas.openxmlformats.org/officeDocument/2006/relationships/image" Target="media/image7.emf"/><Relationship Id="rId36" Type="http://schemas.openxmlformats.org/officeDocument/2006/relationships/image" Target="media/image11.emf"/><Relationship Id="rId49" Type="http://schemas.openxmlformats.org/officeDocument/2006/relationships/image" Target="media/image21.emf"/><Relationship Id="rId57" Type="http://schemas.openxmlformats.org/officeDocument/2006/relationships/image" Target="media/image29.emf"/><Relationship Id="rId61" Type="http://schemas.openxmlformats.org/officeDocument/2006/relationships/image" Target="media/image33.emf"/><Relationship Id="rId10" Type="http://schemas.openxmlformats.org/officeDocument/2006/relationships/footer" Target="footer1.xml"/><Relationship Id="rId19" Type="http://schemas.openxmlformats.org/officeDocument/2006/relationships/package" Target="embeddings/Microsoft_Excel_Worksheet1.xlsx"/><Relationship Id="rId31" Type="http://schemas.openxmlformats.org/officeDocument/2006/relationships/package" Target="embeddings/Microsoft_Excel_Worksheet7.xlsx"/><Relationship Id="rId44" Type="http://schemas.openxmlformats.org/officeDocument/2006/relationships/image" Target="media/image16.emf"/><Relationship Id="rId52" Type="http://schemas.openxmlformats.org/officeDocument/2006/relationships/image" Target="media/image24.emf"/><Relationship Id="rId60" Type="http://schemas.openxmlformats.org/officeDocument/2006/relationships/image" Target="media/image32.emf"/><Relationship Id="rId65" Type="http://schemas.openxmlformats.org/officeDocument/2006/relationships/image" Target="media/image36.emf"/><Relationship Id="rId4" Type="http://schemas.microsoft.com/office/2007/relationships/stylesWithEffects" Target="stylesWithEffect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4.emf"/><Relationship Id="rId27" Type="http://schemas.openxmlformats.org/officeDocument/2006/relationships/package" Target="embeddings/Microsoft_Excel_Worksheet5.xlsx"/><Relationship Id="rId30" Type="http://schemas.openxmlformats.org/officeDocument/2006/relationships/image" Target="media/image8.emf"/><Relationship Id="rId35" Type="http://schemas.openxmlformats.org/officeDocument/2006/relationships/package" Target="embeddings/Microsoft_Excel_Worksheet9.xlsx"/><Relationship Id="rId43" Type="http://schemas.openxmlformats.org/officeDocument/2006/relationships/image" Target="media/image15.emf"/><Relationship Id="rId48" Type="http://schemas.openxmlformats.org/officeDocument/2006/relationships/image" Target="media/image20.emf"/><Relationship Id="rId56" Type="http://schemas.openxmlformats.org/officeDocument/2006/relationships/image" Target="media/image28.emf"/><Relationship Id="rId64" Type="http://schemas.openxmlformats.org/officeDocument/2006/relationships/image" Target="media/image35.emf"/><Relationship Id="rId69"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23.emf"/><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comments" Target="comments.xml"/><Relationship Id="rId25" Type="http://schemas.openxmlformats.org/officeDocument/2006/relationships/package" Target="embeddings/Microsoft_Excel_Worksheet4.xlsx"/><Relationship Id="rId33" Type="http://schemas.openxmlformats.org/officeDocument/2006/relationships/package" Target="embeddings/Microsoft_Excel_Worksheet8.xlsx"/><Relationship Id="rId38" Type="http://schemas.openxmlformats.org/officeDocument/2006/relationships/image" Target="media/image12.emf"/><Relationship Id="rId46" Type="http://schemas.openxmlformats.org/officeDocument/2006/relationships/image" Target="media/image18.emf"/><Relationship Id="rId59" Type="http://schemas.openxmlformats.org/officeDocument/2006/relationships/image" Target="media/image31.emf"/><Relationship Id="rId67" Type="http://schemas.openxmlformats.org/officeDocument/2006/relationships/footer" Target="footer6.xml"/><Relationship Id="rId20" Type="http://schemas.openxmlformats.org/officeDocument/2006/relationships/image" Target="media/image3.emf"/><Relationship Id="rId41" Type="http://schemas.openxmlformats.org/officeDocument/2006/relationships/package" Target="embeddings/Microsoft_Excel_Worksheet12.xlsx"/><Relationship Id="rId54" Type="http://schemas.openxmlformats.org/officeDocument/2006/relationships/image" Target="media/image26.emf"/><Relationship Id="rId62" Type="http://schemas.openxmlformats.org/officeDocument/2006/relationships/image" Target="media/image34.emf"/></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6497342-21DD-46E6-AE3D-3A9EEE9B76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22D7B10C.dotm</Template>
  <TotalTime>0</TotalTime>
  <Pages>40</Pages>
  <Words>4219</Words>
  <Characters>28423</Characters>
  <Application>Microsoft Office Word</Application>
  <DocSecurity>0</DocSecurity>
  <Lines>236</Lines>
  <Paragraphs>65</Paragraphs>
  <ScaleCrop>false</ScaleCrop>
  <HeadingPairs>
    <vt:vector size="2" baseType="variant">
      <vt:variant>
        <vt:lpstr>Titel</vt:lpstr>
      </vt:variant>
      <vt:variant>
        <vt:i4>1</vt:i4>
      </vt:variant>
    </vt:vector>
  </HeadingPairs>
  <TitlesOfParts>
    <vt:vector size="1" baseType="lpstr">
      <vt:lpstr>Dokumentvorlage</vt:lpstr>
    </vt:vector>
  </TitlesOfParts>
  <Company>Jauslin + Stebler Ingenieure AG</Company>
  <LinksUpToDate>false</LinksUpToDate>
  <CharactersWithSpaces>32577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Dokumentvorlage</dc:title>
  <dc:subject>Dokumentvorlage</dc:subject>
  <dc:creator>Roth Stefan</dc:creator>
  <cp:lastModifiedBy>Schädler Beat</cp:lastModifiedBy>
  <cp:revision>2</cp:revision>
  <cp:lastPrinted>2017-05-29T08:46:00Z</cp:lastPrinted>
  <dcterms:created xsi:type="dcterms:W3CDTF">2017-05-29T08:59:00Z</dcterms:created>
  <dcterms:modified xsi:type="dcterms:W3CDTF">2017-05-29T08:59:00Z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Quelle">
    <vt:lpwstr>Zürich</vt:lpwstr>
  </property>
</Properties>
</file>